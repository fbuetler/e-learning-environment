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3125A6" w14:textId="77777777" w:rsidR="00483FF6" w:rsidRDefault="00483FF6">
      <w:pPr>
        <w:keepNext/>
        <w:keepLines/>
        <w:tabs>
          <w:tab w:val="right" w:pos="8789"/>
        </w:tabs>
        <w:spacing w:before="240" w:after="0"/>
        <w:jc w:val="both"/>
        <w:rPr>
          <w:rFonts w:ascii="Liberation Sans" w:eastAsia="Liberation Sans" w:hAnsi="Liberation Sans" w:cs="Liberation Sans"/>
          <w:i/>
          <w:smallCaps/>
          <w:color w:val="4472C4"/>
          <w:sz w:val="96"/>
          <w:szCs w:val="96"/>
        </w:rPr>
      </w:pPr>
      <w:bookmarkStart w:id="0" w:name="_top"/>
      <w:bookmarkEnd w:id="0"/>
    </w:p>
    <w:p w14:paraId="2BB39A7E" w14:textId="77777777" w:rsidR="000D281E" w:rsidRDefault="00885845">
      <w:pPr>
        <w:keepNext/>
        <w:keepLines/>
        <w:tabs>
          <w:tab w:val="right" w:pos="8789"/>
        </w:tabs>
        <w:spacing w:before="240" w:after="0"/>
        <w:jc w:val="both"/>
        <w:rPr>
          <w:rFonts w:ascii="Liberation Sans" w:eastAsia="Liberation Sans" w:hAnsi="Liberation Sans" w:cs="Liberation Sans"/>
          <w:b/>
          <w:i/>
          <w:color w:val="4472C4"/>
          <w:sz w:val="72"/>
          <w:szCs w:val="72"/>
        </w:rPr>
      </w:pPr>
      <w:r>
        <w:rPr>
          <w:rFonts w:ascii="Liberation Sans" w:eastAsia="Liberation Sans" w:hAnsi="Liberation Sans" w:cs="Liberation Sans"/>
          <w:i/>
          <w:smallCaps/>
          <w:color w:val="4472C4"/>
          <w:sz w:val="96"/>
          <w:szCs w:val="96"/>
        </w:rPr>
        <w:tab/>
      </w:r>
      <w:r>
        <w:rPr>
          <w:rFonts w:ascii="Liberation Sans" w:eastAsia="Liberation Sans" w:hAnsi="Liberation Sans" w:cs="Liberation Sans"/>
          <w:b/>
          <w:i/>
          <w:color w:val="4472C4"/>
          <w:sz w:val="72"/>
          <w:szCs w:val="72"/>
        </w:rPr>
        <w:t>einfach</w:t>
      </w:r>
    </w:p>
    <w:p w14:paraId="55DE9952" w14:textId="77777777" w:rsidR="000D281E" w:rsidRDefault="00885845">
      <w:pPr>
        <w:tabs>
          <w:tab w:val="right" w:pos="8789"/>
        </w:tabs>
        <w:ind w:firstLine="720"/>
        <w:rPr>
          <w:rFonts w:ascii="Liberation Sans" w:eastAsia="Liberation Sans" w:hAnsi="Liberation Sans" w:cs="Liberation Sans"/>
          <w:b/>
          <w:smallCaps/>
          <w:color w:val="4472C4"/>
          <w:sz w:val="72"/>
          <w:szCs w:val="72"/>
        </w:rPr>
      </w:pPr>
      <w:r>
        <w:rPr>
          <w:rFonts w:ascii="Liberation Sans" w:eastAsia="Liberation Sans" w:hAnsi="Liberation Sans" w:cs="Liberation Sans"/>
          <w:b/>
          <w:color w:val="4472C4"/>
          <w:sz w:val="72"/>
          <w:szCs w:val="72"/>
        </w:rPr>
        <w:tab/>
      </w:r>
      <w:r>
        <w:rPr>
          <w:rFonts w:ascii="Liberation Sans" w:eastAsia="Liberation Sans" w:hAnsi="Liberation Sans" w:cs="Liberation Sans"/>
          <w:b/>
          <w:smallCaps/>
          <w:color w:val="4472C4"/>
          <w:sz w:val="96"/>
          <w:szCs w:val="96"/>
        </w:rPr>
        <w:t>INFORMATIK</w:t>
      </w:r>
      <w:r>
        <w:rPr>
          <w:rFonts w:ascii="Liberation Sans" w:eastAsia="Liberation Sans" w:hAnsi="Liberation Sans" w:cs="Liberation Sans"/>
          <w:b/>
          <w:smallCaps/>
          <w:color w:val="4472C4"/>
          <w:sz w:val="72"/>
          <w:szCs w:val="72"/>
        </w:rPr>
        <w:t xml:space="preserve">  </w:t>
      </w:r>
    </w:p>
    <w:p w14:paraId="47C38CB6" w14:textId="77777777" w:rsidR="000D281E" w:rsidRDefault="00885845">
      <w:pPr>
        <w:tabs>
          <w:tab w:val="right" w:pos="8789"/>
        </w:tabs>
        <w:rPr>
          <w:rFonts w:ascii="Liberation Sans" w:eastAsia="Liberation Sans" w:hAnsi="Liberation Sans" w:cs="Liberation Sans"/>
          <w:b/>
          <w:color w:val="4472C4"/>
          <w:sz w:val="96"/>
          <w:szCs w:val="96"/>
        </w:rPr>
      </w:pPr>
      <w:r>
        <w:rPr>
          <w:rFonts w:ascii="Liberation Sans" w:eastAsia="Liberation Sans" w:hAnsi="Liberation Sans" w:cs="Liberation Sans"/>
          <w:b/>
          <w:color w:val="4472C4"/>
          <w:sz w:val="72"/>
          <w:szCs w:val="72"/>
        </w:rPr>
        <w:tab/>
        <w:t>3 / 4</w:t>
      </w:r>
    </w:p>
    <w:p w14:paraId="672A6659" w14:textId="77777777" w:rsidR="000D281E" w:rsidRDefault="000D281E"/>
    <w:p w14:paraId="0A37501D" w14:textId="77777777" w:rsidR="000D281E" w:rsidRDefault="000D281E"/>
    <w:p w14:paraId="4B12F97F" w14:textId="77777777" w:rsidR="000D281E" w:rsidRDefault="00885845">
      <w:pPr>
        <w:keepNext/>
        <w:keepLines/>
        <w:spacing w:before="240" w:after="0"/>
      </w:pPr>
      <w:r>
        <w:rPr>
          <w:b/>
          <w:smallCaps/>
          <w:color w:val="4472C4"/>
          <w:sz w:val="40"/>
          <w:szCs w:val="40"/>
        </w:rPr>
        <w:t>Inhaltsverzeichnis</w:t>
      </w:r>
    </w:p>
    <w:sdt>
      <w:sdtPr>
        <w:id w:val="229396999"/>
        <w:docPartObj>
          <w:docPartGallery w:val="Table of Contents"/>
          <w:docPartUnique/>
        </w:docPartObj>
      </w:sdtPr>
      <w:sdtEndPr/>
      <w:sdtContent>
        <w:p w14:paraId="1176E831" w14:textId="316C6A21" w:rsidR="00E04A0D" w:rsidRDefault="00885845">
          <w:pPr>
            <w:pStyle w:val="TOC1"/>
            <w:rPr>
              <w:rFonts w:asciiTheme="minorHAnsi" w:eastAsiaTheme="minorEastAsia" w:hAnsiTheme="minorHAnsi" w:cstheme="minorBidi"/>
              <w:noProof/>
            </w:rPr>
          </w:pPr>
          <w:r>
            <w:fldChar w:fldCharType="begin"/>
          </w:r>
          <w:r>
            <w:rPr>
              <w:rStyle w:val="Verzeichnissprung"/>
              <w:webHidden/>
            </w:rPr>
            <w:instrText>TOC \z \o "1-9" \u \h</w:instrText>
          </w:r>
          <w:r>
            <w:rPr>
              <w:rStyle w:val="Verzeichnissprung"/>
            </w:rPr>
            <w:fldChar w:fldCharType="separate"/>
          </w:r>
          <w:hyperlink w:anchor="_Toc47188740" w:history="1">
            <w:r w:rsidR="00E04A0D" w:rsidRPr="00542D51">
              <w:rPr>
                <w:rStyle w:val="Hyperlink"/>
                <w:noProof/>
              </w:rPr>
              <w:t>Einleitung</w:t>
            </w:r>
            <w:r w:rsidR="00E04A0D">
              <w:rPr>
                <w:noProof/>
                <w:webHidden/>
              </w:rPr>
              <w:tab/>
            </w:r>
            <w:r w:rsidR="00E04A0D">
              <w:rPr>
                <w:noProof/>
                <w:webHidden/>
              </w:rPr>
              <w:fldChar w:fldCharType="begin"/>
            </w:r>
            <w:r w:rsidR="00E04A0D">
              <w:rPr>
                <w:noProof/>
                <w:webHidden/>
              </w:rPr>
              <w:instrText xml:space="preserve"> PAGEREF _Toc47188740 \h </w:instrText>
            </w:r>
            <w:r w:rsidR="00E04A0D">
              <w:rPr>
                <w:noProof/>
                <w:webHidden/>
              </w:rPr>
            </w:r>
            <w:r w:rsidR="00E04A0D">
              <w:rPr>
                <w:noProof/>
                <w:webHidden/>
              </w:rPr>
              <w:fldChar w:fldCharType="separate"/>
            </w:r>
            <w:r w:rsidR="00D446F4">
              <w:rPr>
                <w:noProof/>
                <w:webHidden/>
              </w:rPr>
              <w:t>2</w:t>
            </w:r>
            <w:r w:rsidR="00E04A0D">
              <w:rPr>
                <w:noProof/>
                <w:webHidden/>
              </w:rPr>
              <w:fldChar w:fldCharType="end"/>
            </w:r>
          </w:hyperlink>
        </w:p>
        <w:p w14:paraId="19B65FF1" w14:textId="6F846695" w:rsidR="00E04A0D" w:rsidRDefault="00493349">
          <w:pPr>
            <w:pStyle w:val="TOC1"/>
            <w:rPr>
              <w:rFonts w:asciiTheme="minorHAnsi" w:eastAsiaTheme="minorEastAsia" w:hAnsiTheme="minorHAnsi" w:cstheme="minorBidi"/>
              <w:noProof/>
            </w:rPr>
          </w:pPr>
          <w:hyperlink w:anchor="_Toc47188741" w:history="1">
            <w:r w:rsidR="00E04A0D" w:rsidRPr="00542D51">
              <w:rPr>
                <w:rStyle w:val="Hyperlink"/>
                <w:noProof/>
              </w:rPr>
              <w:t>1. Die Welt mit Symbolen oder Bildern beschreiben</w:t>
            </w:r>
            <w:r w:rsidR="00E04A0D">
              <w:rPr>
                <w:noProof/>
                <w:webHidden/>
              </w:rPr>
              <w:tab/>
            </w:r>
            <w:r w:rsidR="00E04A0D">
              <w:rPr>
                <w:noProof/>
                <w:webHidden/>
              </w:rPr>
              <w:fldChar w:fldCharType="begin"/>
            </w:r>
            <w:r w:rsidR="00E04A0D">
              <w:rPr>
                <w:noProof/>
                <w:webHidden/>
              </w:rPr>
              <w:instrText xml:space="preserve"> PAGEREF _Toc47188741 \h </w:instrText>
            </w:r>
            <w:r w:rsidR="00E04A0D">
              <w:rPr>
                <w:noProof/>
                <w:webHidden/>
              </w:rPr>
            </w:r>
            <w:r w:rsidR="00E04A0D">
              <w:rPr>
                <w:noProof/>
                <w:webHidden/>
              </w:rPr>
              <w:fldChar w:fldCharType="separate"/>
            </w:r>
            <w:r w:rsidR="00D446F4">
              <w:rPr>
                <w:noProof/>
                <w:webHidden/>
              </w:rPr>
              <w:t>4</w:t>
            </w:r>
            <w:r w:rsidR="00E04A0D">
              <w:rPr>
                <w:noProof/>
                <w:webHidden/>
              </w:rPr>
              <w:fldChar w:fldCharType="end"/>
            </w:r>
          </w:hyperlink>
        </w:p>
        <w:p w14:paraId="048B669D" w14:textId="1E05247D" w:rsidR="00E04A0D" w:rsidRDefault="00493349">
          <w:pPr>
            <w:pStyle w:val="TOC2"/>
            <w:rPr>
              <w:rFonts w:asciiTheme="minorHAnsi" w:eastAsiaTheme="minorEastAsia" w:hAnsiTheme="minorHAnsi" w:cstheme="minorBidi"/>
              <w:noProof/>
            </w:rPr>
          </w:pPr>
          <w:hyperlink w:anchor="_Toc47188742" w:history="1">
            <w:r w:rsidR="00E04A0D" w:rsidRPr="00542D51">
              <w:rPr>
                <w:rStyle w:val="Hyperlink"/>
                <w:noProof/>
              </w:rPr>
              <w:t>Informationen mit Symbolen darstellen</w:t>
            </w:r>
            <w:r w:rsidR="00E04A0D">
              <w:rPr>
                <w:noProof/>
                <w:webHidden/>
              </w:rPr>
              <w:tab/>
            </w:r>
            <w:r w:rsidR="00E04A0D">
              <w:rPr>
                <w:noProof/>
                <w:webHidden/>
              </w:rPr>
              <w:fldChar w:fldCharType="begin"/>
            </w:r>
            <w:r w:rsidR="00E04A0D">
              <w:rPr>
                <w:noProof/>
                <w:webHidden/>
              </w:rPr>
              <w:instrText xml:space="preserve"> PAGEREF _Toc47188742 \h </w:instrText>
            </w:r>
            <w:r w:rsidR="00E04A0D">
              <w:rPr>
                <w:noProof/>
                <w:webHidden/>
              </w:rPr>
            </w:r>
            <w:r w:rsidR="00E04A0D">
              <w:rPr>
                <w:noProof/>
                <w:webHidden/>
              </w:rPr>
              <w:fldChar w:fldCharType="separate"/>
            </w:r>
            <w:r w:rsidR="00D446F4">
              <w:rPr>
                <w:noProof/>
                <w:webHidden/>
              </w:rPr>
              <w:t>4</w:t>
            </w:r>
            <w:r w:rsidR="00E04A0D">
              <w:rPr>
                <w:noProof/>
                <w:webHidden/>
              </w:rPr>
              <w:fldChar w:fldCharType="end"/>
            </w:r>
          </w:hyperlink>
        </w:p>
        <w:p w14:paraId="72EC4224" w14:textId="5DC0FFA3" w:rsidR="00E04A0D" w:rsidRDefault="00493349">
          <w:pPr>
            <w:pStyle w:val="TOC2"/>
            <w:rPr>
              <w:rFonts w:asciiTheme="minorHAnsi" w:eastAsiaTheme="minorEastAsia" w:hAnsiTheme="minorHAnsi" w:cstheme="minorBidi"/>
              <w:noProof/>
            </w:rPr>
          </w:pPr>
          <w:hyperlink w:anchor="_Toc47188743" w:history="1">
            <w:r w:rsidR="00E04A0D" w:rsidRPr="00542D51">
              <w:rPr>
                <w:rStyle w:val="Hyperlink"/>
                <w:noProof/>
              </w:rPr>
              <w:t>Informationen mit verschiedenen Graphen darstellen</w:t>
            </w:r>
            <w:r w:rsidR="00E04A0D">
              <w:rPr>
                <w:noProof/>
                <w:webHidden/>
              </w:rPr>
              <w:tab/>
            </w:r>
            <w:r w:rsidR="00E04A0D">
              <w:rPr>
                <w:noProof/>
                <w:webHidden/>
              </w:rPr>
              <w:fldChar w:fldCharType="begin"/>
            </w:r>
            <w:r w:rsidR="00E04A0D">
              <w:rPr>
                <w:noProof/>
                <w:webHidden/>
              </w:rPr>
              <w:instrText xml:space="preserve"> PAGEREF _Toc47188743 \h </w:instrText>
            </w:r>
            <w:r w:rsidR="00E04A0D">
              <w:rPr>
                <w:noProof/>
                <w:webHidden/>
              </w:rPr>
            </w:r>
            <w:r w:rsidR="00E04A0D">
              <w:rPr>
                <w:noProof/>
                <w:webHidden/>
              </w:rPr>
              <w:fldChar w:fldCharType="separate"/>
            </w:r>
            <w:r w:rsidR="00D446F4">
              <w:rPr>
                <w:noProof/>
                <w:webHidden/>
              </w:rPr>
              <w:t>17</w:t>
            </w:r>
            <w:r w:rsidR="00E04A0D">
              <w:rPr>
                <w:noProof/>
                <w:webHidden/>
              </w:rPr>
              <w:fldChar w:fldCharType="end"/>
            </w:r>
          </w:hyperlink>
        </w:p>
        <w:p w14:paraId="6CB24641" w14:textId="5DFC9E12" w:rsidR="00E04A0D" w:rsidRDefault="00493349">
          <w:pPr>
            <w:pStyle w:val="TOC2"/>
            <w:rPr>
              <w:rFonts w:asciiTheme="minorHAnsi" w:eastAsiaTheme="minorEastAsia" w:hAnsiTheme="minorHAnsi" w:cstheme="minorBidi"/>
              <w:noProof/>
            </w:rPr>
          </w:pPr>
          <w:hyperlink w:anchor="_Toc47188744" w:history="1">
            <w:r w:rsidR="00E04A0D" w:rsidRPr="00542D51">
              <w:rPr>
                <w:rStyle w:val="Hyperlink"/>
                <w:noProof/>
              </w:rPr>
              <w:t>Daten schützen oder Informationen geheim halten</w:t>
            </w:r>
            <w:r w:rsidR="00E04A0D">
              <w:rPr>
                <w:noProof/>
                <w:webHidden/>
              </w:rPr>
              <w:tab/>
            </w:r>
            <w:r w:rsidR="00E04A0D">
              <w:rPr>
                <w:noProof/>
                <w:webHidden/>
              </w:rPr>
              <w:fldChar w:fldCharType="begin"/>
            </w:r>
            <w:r w:rsidR="00E04A0D">
              <w:rPr>
                <w:noProof/>
                <w:webHidden/>
              </w:rPr>
              <w:instrText xml:space="preserve"> PAGEREF _Toc47188744 \h </w:instrText>
            </w:r>
            <w:r w:rsidR="00E04A0D">
              <w:rPr>
                <w:noProof/>
                <w:webHidden/>
              </w:rPr>
            </w:r>
            <w:r w:rsidR="00E04A0D">
              <w:rPr>
                <w:noProof/>
                <w:webHidden/>
              </w:rPr>
              <w:fldChar w:fldCharType="separate"/>
            </w:r>
            <w:r w:rsidR="00D446F4">
              <w:rPr>
                <w:noProof/>
                <w:webHidden/>
              </w:rPr>
              <w:t>27</w:t>
            </w:r>
            <w:r w:rsidR="00E04A0D">
              <w:rPr>
                <w:noProof/>
                <w:webHidden/>
              </w:rPr>
              <w:fldChar w:fldCharType="end"/>
            </w:r>
          </w:hyperlink>
        </w:p>
        <w:p w14:paraId="0E3E0A1A" w14:textId="6DBAD712" w:rsidR="00E04A0D" w:rsidRDefault="00493349">
          <w:pPr>
            <w:pStyle w:val="TOC2"/>
            <w:rPr>
              <w:rFonts w:asciiTheme="minorHAnsi" w:eastAsiaTheme="minorEastAsia" w:hAnsiTheme="minorHAnsi" w:cstheme="minorBidi"/>
              <w:noProof/>
            </w:rPr>
          </w:pPr>
          <w:hyperlink w:anchor="_Toc47188745" w:history="1">
            <w:r w:rsidR="00E04A0D" w:rsidRPr="00542D51">
              <w:rPr>
                <w:rStyle w:val="Hyperlink"/>
                <w:noProof/>
              </w:rPr>
              <w:t>Aus Daten lernen</w:t>
            </w:r>
            <w:r w:rsidR="00E04A0D">
              <w:rPr>
                <w:noProof/>
                <w:webHidden/>
              </w:rPr>
              <w:tab/>
            </w:r>
            <w:r w:rsidR="00E04A0D">
              <w:rPr>
                <w:noProof/>
                <w:webHidden/>
              </w:rPr>
              <w:fldChar w:fldCharType="begin"/>
            </w:r>
            <w:r w:rsidR="00E04A0D">
              <w:rPr>
                <w:noProof/>
                <w:webHidden/>
              </w:rPr>
              <w:instrText xml:space="preserve"> PAGEREF _Toc47188745 \h </w:instrText>
            </w:r>
            <w:r w:rsidR="00E04A0D">
              <w:rPr>
                <w:noProof/>
                <w:webHidden/>
              </w:rPr>
            </w:r>
            <w:r w:rsidR="00E04A0D">
              <w:rPr>
                <w:noProof/>
                <w:webHidden/>
              </w:rPr>
              <w:fldChar w:fldCharType="separate"/>
            </w:r>
            <w:r w:rsidR="00D446F4">
              <w:rPr>
                <w:noProof/>
                <w:webHidden/>
              </w:rPr>
              <w:t>35</w:t>
            </w:r>
            <w:r w:rsidR="00E04A0D">
              <w:rPr>
                <w:noProof/>
                <w:webHidden/>
              </w:rPr>
              <w:fldChar w:fldCharType="end"/>
            </w:r>
          </w:hyperlink>
        </w:p>
        <w:p w14:paraId="5DAB6C7B" w14:textId="7D163CDE" w:rsidR="000D281E" w:rsidRDefault="00885845">
          <w:r>
            <w:fldChar w:fldCharType="end"/>
          </w:r>
        </w:p>
      </w:sdtContent>
    </w:sdt>
    <w:p w14:paraId="02EB378F" w14:textId="77777777" w:rsidR="000D281E" w:rsidRDefault="000D281E"/>
    <w:p w14:paraId="6A05A809" w14:textId="77777777" w:rsidR="000D281E" w:rsidRDefault="00885845">
      <w:r>
        <w:br w:type="page"/>
      </w:r>
    </w:p>
    <w:p w14:paraId="3FF2FAF5" w14:textId="77777777" w:rsidR="00AE65B2" w:rsidRDefault="00AE65B2" w:rsidP="00AE65B2">
      <w:pPr>
        <w:pStyle w:val="Heading1"/>
      </w:pPr>
      <w:bookmarkStart w:id="1" w:name="_Toc47188740"/>
      <w:r>
        <w:lastRenderedPageBreak/>
        <w:t>Einleitung</w:t>
      </w:r>
      <w:bookmarkEnd w:id="1"/>
    </w:p>
    <w:p w14:paraId="752EEB7E" w14:textId="489D8EAA" w:rsidR="002E63B6" w:rsidRDefault="002E63B6" w:rsidP="002E63B6">
      <w:r>
        <w:t xml:space="preserve">In diesem Lehrmittel warten auf dich viele spannende informatische Knobelaufgaben (Rätsel) und Spiele. Du kannst beim Lösen viel Spass haben und dabei richtig pfiffig werden. Ganz nebenbei verbesserst du dich auch im Lesen, Schreiben, Zählen und Rechnen. </w:t>
      </w:r>
    </w:p>
    <w:p w14:paraId="240D3F1B" w14:textId="77777777" w:rsidR="002E63B6" w:rsidRDefault="002E63B6" w:rsidP="002E63B6">
      <w:r>
        <w:t xml:space="preserve">Im Lehrmittel begegnest du oft Bibern. Warum? Der Biber stammt vom Wettbewerb </w:t>
      </w:r>
      <w:r>
        <w:rPr>
          <w:i/>
          <w:iCs/>
        </w:rPr>
        <w:t>Informatik-Biber</w:t>
      </w:r>
      <w:r>
        <w:t>. An diesem Wettbewerb nehmen jedes Jahr fast 3.000.000 Kinder aus der ganzen Welt teil. Möchtest du wissen, warum wir den Biber so schätzen? Ganz einfach: Biber sind berühmt für ihren Fleiss, ihre Ausdauer, ihre Aufmerksamkeit und ihre hohe Konzentrationsfähigkeit. Alles Eigenschaften, mit denen auch du viel Erfolg haben kannst.</w:t>
      </w:r>
    </w:p>
    <w:p w14:paraId="2B3AABE0" w14:textId="2F7CEABE" w:rsidR="002E63B6" w:rsidRDefault="002E63B6" w:rsidP="002E63B6">
      <w:r>
        <w:t xml:space="preserve">Die Informatik ist eine uralte Wissenschaft. Schon vor mehr als 5000 Jahren haben die Menschen informatische Probleme gelöst. Wie haben sie das gemacht?  Stell dir vor, du kannst etwas nicht auswendig lernen, weil es zu viel ist. Du kannst dir sagen: Das ist einfach, ich schreibe es mir auf. Dazu brauchst du aber eine Schriftsprache, also ein Alphabet und Buchstaben. Damit kannst du jedes Wort und jeden Satz als eine Folge von Buchstaben </w:t>
      </w:r>
      <w:r>
        <w:rPr>
          <w:b/>
          <w:bCs/>
        </w:rPr>
        <w:t>darstellen</w:t>
      </w:r>
      <w:r>
        <w:t>. Und das ist genau das erste Informatische, das die Menschen gemacht haben: Informationen darstellen.</w:t>
      </w:r>
      <w:r w:rsidR="001D2EB5">
        <w:t xml:space="preserve"> Somit konnte</w:t>
      </w:r>
      <w:r w:rsidR="00CE49FE">
        <w:t>n</w:t>
      </w:r>
      <w:r w:rsidR="001D2EB5">
        <w:t xml:space="preserve"> die Informationen beliebig lange </w:t>
      </w:r>
      <w:r w:rsidR="00CE49FE">
        <w:t>aufbewahrt</w:t>
      </w:r>
      <w:r w:rsidR="001D2EB5">
        <w:t xml:space="preserve"> und an andere Menschen z.B. als Briefe verschick</w:t>
      </w:r>
      <w:r w:rsidR="00CE49FE">
        <w:t>t werden</w:t>
      </w:r>
      <w:r w:rsidR="001D2EB5">
        <w:t>.</w:t>
      </w:r>
    </w:p>
    <w:p w14:paraId="04E08BA4" w14:textId="02ADEC93" w:rsidR="002E63B6" w:rsidRDefault="002E63B6" w:rsidP="002E63B6">
      <w:r>
        <w:t xml:space="preserve">Informatikerinnen und Informatiker stellen Informationen als eine Folge von Symbolen dar. </w:t>
      </w:r>
      <w:r w:rsidR="001D2EB5">
        <w:t xml:space="preserve">Beispiele von Symbolen sind Buchstaben, Ziffern oder auch selbst erfundene Zeichen. Symbole </w:t>
      </w:r>
      <w:r w:rsidR="00B27A58">
        <w:t>werden nicht nur geschrieben und gezeichnet</w:t>
      </w:r>
      <w:r w:rsidR="001D2EB5">
        <w:t xml:space="preserve">. </w:t>
      </w:r>
      <w:r w:rsidR="00CE49FE">
        <w:t xml:space="preserve">Es kann </w:t>
      </w:r>
      <w:r w:rsidR="00B27A58">
        <w:t xml:space="preserve"> </w:t>
      </w:r>
      <w:r w:rsidR="001D2EB5">
        <w:t xml:space="preserve">auch </w:t>
      </w:r>
      <w:r w:rsidR="00CE49FE">
        <w:t xml:space="preserve">mit </w:t>
      </w:r>
      <w:r w:rsidR="001D2EB5">
        <w:t>Signale</w:t>
      </w:r>
      <w:r w:rsidR="00CE49FE">
        <w:t>n</w:t>
      </w:r>
      <w:r w:rsidR="001D2EB5">
        <w:t xml:space="preserve"> wie Pfeifen, Körperbewegungen oder Rauchwolken </w:t>
      </w:r>
      <w:r w:rsidR="00CE49FE">
        <w:t>kommuniziert</w:t>
      </w:r>
      <w:r w:rsidR="00B27A58">
        <w:t xml:space="preserve"> werden</w:t>
      </w:r>
      <w:r w:rsidR="001D2EB5">
        <w:t xml:space="preserve">. </w:t>
      </w:r>
      <w:r w:rsidR="00B27A58">
        <w:t>I</w:t>
      </w:r>
      <w:r w:rsidR="001D2EB5">
        <w:t xml:space="preserve">n der Informatik </w:t>
      </w:r>
      <w:r w:rsidR="00B27A58">
        <w:t xml:space="preserve">versucht man mit Folgen von Symbolen </w:t>
      </w:r>
      <w:r w:rsidR="001D2EB5">
        <w:t>Probl</w:t>
      </w:r>
      <w:r w:rsidR="00037FD0">
        <w:t>e</w:t>
      </w:r>
      <w:r w:rsidR="001D2EB5">
        <w:t>me genau und verstä</w:t>
      </w:r>
      <w:r w:rsidR="00F072F9">
        <w:t>n</w:t>
      </w:r>
      <w:r w:rsidR="001D2EB5">
        <w:t xml:space="preserve">dlich zu beschreiben. Wenn </w:t>
      </w:r>
      <w:r w:rsidR="00B27A58">
        <w:t>die Informatikerinnen und Informatiker</w:t>
      </w:r>
      <w:r w:rsidR="001D2EB5">
        <w:t xml:space="preserve"> die Probleme beschrieben ha</w:t>
      </w:r>
      <w:r w:rsidR="00B27A58">
        <w:t>ben</w:t>
      </w:r>
      <w:r w:rsidR="001D2EB5">
        <w:t xml:space="preserve">, suchen </w:t>
      </w:r>
      <w:r w:rsidR="00B27A58">
        <w:t>sie</w:t>
      </w:r>
      <w:r w:rsidR="001D2EB5">
        <w:t xml:space="preserve"> nach Lösungswegen.</w:t>
      </w:r>
      <w:r>
        <w:t xml:space="preserve"> Ihr Ziel ist es, das </w:t>
      </w:r>
      <w:r>
        <w:rPr>
          <w:b/>
        </w:rPr>
        <w:t>Lösen</w:t>
      </w:r>
      <w:r>
        <w:t xml:space="preserve"> von Problemen zu </w:t>
      </w:r>
      <w:r>
        <w:rPr>
          <w:b/>
        </w:rPr>
        <w:t>automatisieren</w:t>
      </w:r>
      <w:r>
        <w:t>. Was aber bedeutet automatisieren? Automatisieren heisst, den Lösungsweg so zu beschreiben, dass der Computer ihn versteht. Das machen Informatikerinnen und Informatiker indem sie Programme schreiben. Programmieren bedeutet, dem Computer oder dem Roboter in seiner Sprache (Programmiersprache) eine Tätigkeit so zu beschreiben, dass er sie selbstständig ausführen kann.</w:t>
      </w:r>
    </w:p>
    <w:p w14:paraId="171BF84F" w14:textId="77777777" w:rsidR="006D6E55" w:rsidRDefault="006D6E55">
      <w:pPr>
        <w:spacing w:after="0" w:line="240" w:lineRule="auto"/>
      </w:pPr>
      <w:r>
        <w:br w:type="page"/>
      </w:r>
    </w:p>
    <w:p w14:paraId="4DE5ED25" w14:textId="026FC5FA" w:rsidR="00EB3AE0" w:rsidRPr="00C329DF" w:rsidRDefault="00EB3AE0">
      <w:pPr>
        <w:rPr>
          <w:b/>
        </w:rPr>
      </w:pPr>
      <w:r w:rsidRPr="00C329DF">
        <w:rPr>
          <w:b/>
        </w:rPr>
        <w:lastRenderedPageBreak/>
        <w:t>Erklärung der Symbole</w:t>
      </w:r>
    </w:p>
    <w:p w14:paraId="0642F7CC" w14:textId="1A3B43D7" w:rsidR="000D281E" w:rsidRDefault="00885845">
      <w:r>
        <w:t xml:space="preserve">Die kleinen Biberchen zeigen an, wie schwierig </w:t>
      </w:r>
      <w:r w:rsidR="00452B22">
        <w:t>ein</w:t>
      </w:r>
      <w:r>
        <w:t xml:space="preserve"> Rätsel ist. Versuche zuerst die einfachen</w:t>
      </w:r>
      <w:r w:rsidR="001C026C">
        <w:t xml:space="preserve"> Rätsel</w:t>
      </w:r>
      <w:r>
        <w:t xml:space="preserve"> zu lösen</w:t>
      </w:r>
      <w:r w:rsidR="00452B22">
        <w:t xml:space="preserve"> und erst danach die schwierigen</w:t>
      </w:r>
      <w:r>
        <w:t>.</w:t>
      </w:r>
    </w:p>
    <w:tbl>
      <w:tblPr>
        <w:tblW w:w="9026" w:type="dxa"/>
        <w:tblLook w:val="06A0" w:firstRow="1" w:lastRow="0" w:firstColumn="1" w:lastColumn="0" w:noHBand="1" w:noVBand="1"/>
      </w:tblPr>
      <w:tblGrid>
        <w:gridCol w:w="1896"/>
        <w:gridCol w:w="7130"/>
      </w:tblGrid>
      <w:tr w:rsidR="000D281E" w14:paraId="12FC94F4" w14:textId="77777777" w:rsidTr="0046180D">
        <w:tc>
          <w:tcPr>
            <w:tcW w:w="1896" w:type="dxa"/>
            <w:shd w:val="clear" w:color="auto" w:fill="auto"/>
          </w:tcPr>
          <w:p w14:paraId="41C8F396" w14:textId="77777777" w:rsidR="000D281E" w:rsidRDefault="00885845">
            <w:r>
              <w:rPr>
                <w:noProof/>
                <w:lang w:eastAsia="de-CH"/>
              </w:rPr>
              <w:drawing>
                <wp:inline distT="0" distB="0" distL="0" distR="0" wp14:anchorId="2A545A91" wp14:editId="07777777">
                  <wp:extent cx="208915" cy="338455"/>
                  <wp:effectExtent l="0" t="0" r="0" b="0"/>
                  <wp:docPr id="1" name="image48.png" descr="P25C1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8.png"/>
                          <pic:cNvPicPr>
                            <a:picLocks noChangeAspect="1" noChangeArrowheads="1"/>
                          </pic:cNvPicPr>
                        </pic:nvPicPr>
                        <pic:blipFill>
                          <a:blip r:embed="rId8"/>
                          <a:stretch>
                            <a:fillRect/>
                          </a:stretch>
                        </pic:blipFill>
                        <pic:spPr bwMode="auto">
                          <a:xfrm>
                            <a:off x="0" y="0"/>
                            <a:ext cx="208915" cy="338455"/>
                          </a:xfrm>
                          <a:prstGeom prst="rect">
                            <a:avLst/>
                          </a:prstGeom>
                        </pic:spPr>
                      </pic:pic>
                    </a:graphicData>
                  </a:graphic>
                </wp:inline>
              </w:drawing>
            </w:r>
          </w:p>
        </w:tc>
        <w:tc>
          <w:tcPr>
            <w:tcW w:w="7130" w:type="dxa"/>
            <w:shd w:val="clear" w:color="auto" w:fill="auto"/>
          </w:tcPr>
          <w:p w14:paraId="68F32CBE" w14:textId="1D207D74" w:rsidR="000D281E" w:rsidRDefault="00885845" w:rsidP="00A47058">
            <w:pPr>
              <w:spacing w:before="120"/>
            </w:pPr>
            <w:r>
              <w:t>leichtes Rätsel</w:t>
            </w:r>
          </w:p>
        </w:tc>
      </w:tr>
      <w:tr w:rsidR="000D281E" w14:paraId="645F86BC" w14:textId="77777777" w:rsidTr="0046180D">
        <w:tc>
          <w:tcPr>
            <w:tcW w:w="1896" w:type="dxa"/>
            <w:shd w:val="clear" w:color="auto" w:fill="auto"/>
          </w:tcPr>
          <w:p w14:paraId="72A3D3EC" w14:textId="77777777" w:rsidR="000D281E" w:rsidRDefault="00885845">
            <w:r>
              <w:rPr>
                <w:noProof/>
                <w:lang w:eastAsia="de-CH"/>
              </w:rPr>
              <mc:AlternateContent>
                <mc:Choice Requires="wpg">
                  <w:drawing>
                    <wp:inline distT="0" distB="0" distL="0" distR="0" wp14:anchorId="51B90608" wp14:editId="07777777">
                      <wp:extent cx="353695" cy="306705"/>
                      <wp:effectExtent l="0" t="0" r="0" b="0"/>
                      <wp:docPr id="2" name="Group 2" descr="P28C3T1#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3" name="Group 3"/>
                              <wpg:cNvGrpSpPr/>
                              <wpg:grpSpPr>
                                <a:xfrm>
                                  <a:off x="0" y="0"/>
                                  <a:ext cx="353160" cy="306000"/>
                                  <a:chOff x="0" y="0"/>
                                  <a:chExt cx="0" cy="0"/>
                                </a:xfrm>
                              </wpg:grpSpPr>
                              <wps:wsp>
                                <wps:cNvPr id="4" name="Rectangle 4"/>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5"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6"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1EE9453E" id="Group 2" o:spid="_x0000_s1026" alt="P28C3T1#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">
                      <v:group id="Group 3"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">
                          <v:imagedata r:id="rId10" o:title=""/>
                        </v:shape>
                      </v:group>
                      <w10:anchorlock/>
                    </v:group>
                  </w:pict>
                </mc:Fallback>
              </mc:AlternateContent>
            </w:r>
          </w:p>
        </w:tc>
        <w:tc>
          <w:tcPr>
            <w:tcW w:w="7130" w:type="dxa"/>
            <w:shd w:val="clear" w:color="auto" w:fill="auto"/>
          </w:tcPr>
          <w:p w14:paraId="0701FA8C" w14:textId="54F02DF9" w:rsidR="000D281E" w:rsidRDefault="00885845" w:rsidP="00A47058">
            <w:pPr>
              <w:spacing w:before="120"/>
            </w:pPr>
            <w:r>
              <w:t>mittelschweres Rätsel</w:t>
            </w:r>
          </w:p>
        </w:tc>
      </w:tr>
      <w:tr w:rsidR="000D281E" w14:paraId="1BF418F0" w14:textId="77777777" w:rsidTr="0046180D">
        <w:tc>
          <w:tcPr>
            <w:tcW w:w="1896" w:type="dxa"/>
            <w:shd w:val="clear" w:color="auto" w:fill="auto"/>
          </w:tcPr>
          <w:p w14:paraId="0D0B940D" w14:textId="77777777" w:rsidR="000D281E" w:rsidRDefault="00885845">
            <w:r>
              <w:rPr>
                <w:noProof/>
                <w:lang w:eastAsia="de-CH"/>
              </w:rPr>
              <mc:AlternateContent>
                <mc:Choice Requires="wpg">
                  <w:drawing>
                    <wp:inline distT="0" distB="0" distL="0" distR="0" wp14:anchorId="464EBA10" wp14:editId="07777777">
                      <wp:extent cx="501015" cy="295910"/>
                      <wp:effectExtent l="0" t="0" r="0" b="0"/>
                      <wp:docPr id="7" name="Group 7" descr="P31C5T1#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8" name="Group 8"/>
                              <wpg:cNvGrpSpPr/>
                              <wpg:grpSpPr>
                                <a:xfrm>
                                  <a:off x="0" y="0"/>
                                  <a:ext cx="500400" cy="295200"/>
                                  <a:chOff x="0" y="0"/>
                                  <a:chExt cx="0" cy="0"/>
                                </a:xfrm>
                              </wpg:grpSpPr>
                              <wps:wsp>
                                <wps:cNvPr id="9" name="Rectangle 9"/>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11"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12"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7F1CB8EC" id="Group 7" o:spid="_x0000_s1026" alt="P31C5T1#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">
                      <v:group id="Group 8"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">
                          <v:imagedata r:id="rId10" o:title=""/>
                        </v:shape>
                      </v:group>
                      <w10:anchorlock/>
                    </v:group>
                  </w:pict>
                </mc:Fallback>
              </mc:AlternateContent>
            </w:r>
          </w:p>
        </w:tc>
        <w:tc>
          <w:tcPr>
            <w:tcW w:w="7130" w:type="dxa"/>
            <w:shd w:val="clear" w:color="auto" w:fill="auto"/>
          </w:tcPr>
          <w:p w14:paraId="44AC0643" w14:textId="60270B7A" w:rsidR="000D281E" w:rsidRDefault="00885845" w:rsidP="00A47058">
            <w:pPr>
              <w:spacing w:before="120"/>
            </w:pPr>
            <w:r>
              <w:t>schwieriges Rätsel</w:t>
            </w:r>
          </w:p>
        </w:tc>
      </w:tr>
      <w:tr w:rsidR="000D281E" w14:paraId="305AF5E5" w14:textId="77777777" w:rsidTr="0046180D">
        <w:tc>
          <w:tcPr>
            <w:tcW w:w="1896" w:type="dxa"/>
            <w:shd w:val="clear" w:color="auto" w:fill="auto"/>
          </w:tcPr>
          <w:p w14:paraId="0E27B00A" w14:textId="77777777" w:rsidR="000D281E" w:rsidRDefault="00885845">
            <w:r>
              <w:rPr>
                <w:noProof/>
                <w:lang w:eastAsia="de-CH"/>
              </w:rPr>
              <mc:AlternateContent>
                <mc:Choice Requires="wpg">
                  <w:drawing>
                    <wp:inline distT="0" distB="0" distL="0" distR="0" wp14:anchorId="4BCCE99B" wp14:editId="07777777">
                      <wp:extent cx="852170" cy="706755"/>
                      <wp:effectExtent l="0" t="0" r="0" b="0"/>
                      <wp:docPr id="13" name="Group 13" descr="P34C7T1#y1"/>
                      <wp:cNvGraphicFramePr/>
                      <a:graphic xmlns:a="http://schemas.openxmlformats.org/drawingml/2006/main">
                        <a:graphicData uri="http://schemas.microsoft.com/office/word/2010/wordprocessingGroup">
                          <wpg:wgp>
                            <wpg:cNvGrpSpPr/>
                            <wpg:grpSpPr>
                              <a:xfrm>
                                <a:off x="0" y="0"/>
                                <a:ext cx="851400" cy="705960"/>
                                <a:chOff x="0" y="0"/>
                                <a:chExt cx="0" cy="0"/>
                              </a:xfrm>
                            </wpg:grpSpPr>
                            <wpg:grpSp>
                              <wpg:cNvPr id="14" name="Group 14"/>
                              <wpg:cNvGrpSpPr/>
                              <wpg:grpSpPr>
                                <a:xfrm>
                                  <a:off x="0" y="0"/>
                                  <a:ext cx="851400" cy="705960"/>
                                  <a:chOff x="0" y="0"/>
                                  <a:chExt cx="0" cy="0"/>
                                </a:xfrm>
                              </wpg:grpSpPr>
                              <wps:wsp>
                                <wps:cNvPr id="15" name="Rectangle 15"/>
                                <wps:cNvSpPr/>
                                <wps:spPr>
                                  <a:xfrm>
                                    <a:off x="0" y="0"/>
                                    <a:ext cx="851400" cy="70596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 name="Shape 190"/>
                                  <pic:cNvPicPr/>
                                </pic:nvPicPr>
                                <pic:blipFill>
                                  <a:blip r:embed="rId11"/>
                                  <a:stretch/>
                                </pic:blipFill>
                                <pic:spPr>
                                  <a:xfrm>
                                    <a:off x="60480" y="0"/>
                                    <a:ext cx="791280" cy="705960"/>
                                  </a:xfrm>
                                  <a:prstGeom prst="rect">
                                    <a:avLst/>
                                  </a:prstGeom>
                                  <a:ln>
                                    <a:noFill/>
                                  </a:ln>
                                </pic:spPr>
                              </pic:pic>
                              <wpg:grpSp>
                                <wpg:cNvPr id="17" name="Group 17"/>
                                <wpg:cNvGrpSpPr/>
                                <wpg:grpSpPr>
                                  <a:xfrm>
                                    <a:off x="0" y="367200"/>
                                    <a:ext cx="408240" cy="278640"/>
                                    <a:chOff x="0" y="0"/>
                                    <a:chExt cx="0" cy="0"/>
                                  </a:xfrm>
                                </wpg:grpSpPr>
                                <pic:pic xmlns:pic="http://schemas.openxmlformats.org/drawingml/2006/picture">
                                  <pic:nvPicPr>
                                    <pic:cNvPr id="18" name="Shape 192"/>
                                    <pic:cNvPicPr/>
                                  </pic:nvPicPr>
                                  <pic:blipFill>
                                    <a:blip r:embed="rId9"/>
                                    <a:stretch/>
                                  </pic:blipFill>
                                  <pic:spPr>
                                    <a:xfrm>
                                      <a:off x="258480" y="0"/>
                                      <a:ext cx="149760" cy="278640"/>
                                    </a:xfrm>
                                    <a:prstGeom prst="rect">
                                      <a:avLst/>
                                    </a:prstGeom>
                                    <a:ln>
                                      <a:noFill/>
                                    </a:ln>
                                  </pic:spPr>
                                </pic:pic>
                                <pic:pic xmlns:pic="http://schemas.openxmlformats.org/drawingml/2006/picture">
                                  <pic:nvPicPr>
                                    <pic:cNvPr id="19" name="Shape 193"/>
                                    <pic:cNvPicPr/>
                                  </pic:nvPicPr>
                                  <pic:blipFill>
                                    <a:blip r:embed="rId9"/>
                                    <a:stretch/>
                                  </pic:blipFill>
                                  <pic:spPr>
                                    <a:xfrm>
                                      <a:off x="129600" y="0"/>
                                      <a:ext cx="149760" cy="278640"/>
                                    </a:xfrm>
                                    <a:prstGeom prst="rect">
                                      <a:avLst/>
                                    </a:prstGeom>
                                    <a:ln>
                                      <a:noFill/>
                                    </a:ln>
                                  </pic:spPr>
                                </pic:pic>
                                <pic:pic xmlns:pic="http://schemas.openxmlformats.org/drawingml/2006/picture">
                                  <pic:nvPicPr>
                                    <pic:cNvPr id="20" name="Shape 194"/>
                                    <pic:cNvPicPr/>
                                  </pic:nvPicPr>
                                  <pic:blipFill>
                                    <a:blip r:embed="rId9"/>
                                    <a:stretch/>
                                  </pic:blipFill>
                                  <pic:spPr>
                                    <a:xfrm>
                                      <a:off x="0" y="0"/>
                                      <a:ext cx="149760" cy="278640"/>
                                    </a:xfrm>
                                    <a:prstGeom prst="rect">
                                      <a:avLst/>
                                    </a:prstGeom>
                                    <a:ln>
                                      <a:noFill/>
                                    </a:ln>
                                  </pic:spPr>
                                </pic:pic>
                              </wpg:grpSp>
                            </wpg:grpSp>
                          </wpg:wgp>
                        </a:graphicData>
                      </a:graphic>
                    </wp:inline>
                  </w:drawing>
                </mc:Choice>
                <mc:Fallback>
                  <w:pict>
                    <v:group w14:anchorId="7F97EA2B" id="Group 13" o:spid="_x0000_s1026" alt="P34C7T1#y1" style="width:67.1pt;height:55.65pt;mso-position-horizontal-relative:char;mso-position-vertical-relative:line" coordsize="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">
                      <v:group id="Group 14" o:spid="_x0000_s1027" style="position:absolute;width:851400;height:70596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28" style="position:absolute;width:851400;height:705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v:shape id="Shape 190" o:spid="_x0000_s1029" type="#_x0000_t75" style="position:absolute;left:60480;width:791280;height:705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">
                          <v:imagedata r:id="rId12" o:title=""/>
                        </v:shape>
                        <v:group id="Group 17" o:spid="_x0000_s1030" style="position:absolute;top:367200;width:408240;height:27864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Shape 192" o:spid="_x0000_s1031" type="#_x0000_t75" style="position:absolute;left:258480;width:149760;height:27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">
                            <v:imagedata r:id="rId10" o:title=""/>
                          </v:shape>
                          <v:shape id="Shape 193" o:spid="_x0000_s1032" type="#_x0000_t75" style="position:absolute;left:129600;width:149760;height:27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">
                            <v:imagedata r:id="rId10" o:title=""/>
                          </v:shape>
                          <v:shape id="Shape 194" o:spid="_x0000_s1033" type="#_x0000_t75" style="position:absolute;width:149760;height:27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">
                            <v:imagedata r:id="rId10" o:title=""/>
                          </v:shape>
                        </v:group>
                      </v:group>
                      <w10:anchorlock/>
                    </v:group>
                  </w:pict>
                </mc:Fallback>
              </mc:AlternateContent>
            </w:r>
          </w:p>
        </w:tc>
        <w:tc>
          <w:tcPr>
            <w:tcW w:w="7130" w:type="dxa"/>
            <w:shd w:val="clear" w:color="auto" w:fill="auto"/>
          </w:tcPr>
          <w:p w14:paraId="60061E4C" w14:textId="32D367F6" w:rsidR="000D281E" w:rsidRDefault="000D281E"/>
          <w:p w14:paraId="414BD551" w14:textId="63252793" w:rsidR="000D281E" w:rsidRDefault="00885845" w:rsidP="00452B22">
            <w:r>
              <w:t xml:space="preserve">sehr schwieriges Rätsel, das </w:t>
            </w:r>
            <w:r w:rsidR="00215A82">
              <w:t xml:space="preserve">du </w:t>
            </w:r>
            <w:r w:rsidR="00452B22">
              <w:t xml:space="preserve">allein, in der Gruppe </w:t>
            </w:r>
            <w:r>
              <w:t xml:space="preserve">oder mit </w:t>
            </w:r>
            <w:r w:rsidR="00215A82">
              <w:t xml:space="preserve">Unterstützung </w:t>
            </w:r>
            <w:r>
              <w:t>der Lehrperson bearbeite</w:t>
            </w:r>
            <w:r w:rsidR="00C60AA7">
              <w:t>n</w:t>
            </w:r>
            <w:r>
              <w:t xml:space="preserve"> kann</w:t>
            </w:r>
            <w:r w:rsidR="00215A82">
              <w:t>st</w:t>
            </w:r>
            <w:r w:rsidR="00452B22">
              <w:t>.</w:t>
            </w:r>
          </w:p>
        </w:tc>
      </w:tr>
    </w:tbl>
    <w:p w14:paraId="509A42C5" w14:textId="490059EE" w:rsidR="0046180D" w:rsidRDefault="0046180D"/>
    <w:p w14:paraId="2D86DB8D" w14:textId="095D47B7" w:rsidR="0046180D" w:rsidRDefault="0046180D"/>
    <w:tbl>
      <w:tblPr>
        <w:tblW w:w="9026" w:type="dxa"/>
        <w:tblLook w:val="06A0" w:firstRow="1" w:lastRow="0" w:firstColumn="1" w:lastColumn="0" w:noHBand="1" w:noVBand="1"/>
      </w:tblPr>
      <w:tblGrid>
        <w:gridCol w:w="1896"/>
        <w:gridCol w:w="7130"/>
      </w:tblGrid>
      <w:tr w:rsidR="00215A82" w14:paraId="15BD525C" w14:textId="77777777" w:rsidTr="0046180D">
        <w:tc>
          <w:tcPr>
            <w:tcW w:w="1896" w:type="dxa"/>
            <w:shd w:val="clear" w:color="auto" w:fill="auto"/>
          </w:tcPr>
          <w:p w14:paraId="499D864A" w14:textId="739CF618" w:rsidR="00215A82" w:rsidRDefault="00215A82">
            <w:pPr>
              <w:rPr>
                <w:noProof/>
              </w:rPr>
            </w:pPr>
            <w:r>
              <w:rPr>
                <w:noProof/>
                <w:lang w:eastAsia="de-CH"/>
              </w:rPr>
              <w:drawing>
                <wp:inline distT="0" distB="0" distL="0" distR="0" wp14:anchorId="6799E8FB" wp14:editId="168BE58A">
                  <wp:extent cx="1062000" cy="561600"/>
                  <wp:effectExtent l="0" t="0" r="5080" b="0"/>
                  <wp:docPr id="1460814485" name="image392.png" descr="P40C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92.png"/>
                          <pic:cNvPicPr>
                            <a:picLocks noChangeAspect="1" noChangeArrowheads="1"/>
                          </pic:cNvPicPr>
                        </pic:nvPicPr>
                        <pic:blipFill>
                          <a:blip r:embed="rId13"/>
                          <a:stretch>
                            <a:fillRect/>
                          </a:stretch>
                        </pic:blipFill>
                        <pic:spPr bwMode="auto">
                          <a:xfrm>
                            <a:off x="0" y="0"/>
                            <a:ext cx="1062000" cy="561600"/>
                          </a:xfrm>
                          <a:prstGeom prst="rect">
                            <a:avLst/>
                          </a:prstGeom>
                        </pic:spPr>
                      </pic:pic>
                    </a:graphicData>
                  </a:graphic>
                </wp:inline>
              </w:drawing>
            </w:r>
          </w:p>
        </w:tc>
        <w:tc>
          <w:tcPr>
            <w:tcW w:w="7130" w:type="dxa"/>
            <w:shd w:val="clear" w:color="auto" w:fill="auto"/>
          </w:tcPr>
          <w:p w14:paraId="78603083" w14:textId="77777777" w:rsidR="00820583" w:rsidRDefault="00820583"/>
          <w:p w14:paraId="3B35B068" w14:textId="2C49E8E4" w:rsidR="00215A82" w:rsidRDefault="00D9650F" w:rsidP="00D9650F">
            <w:r>
              <w:t>Aktivität</w:t>
            </w:r>
            <w:r w:rsidR="00820583">
              <w:t xml:space="preserve">, die in Gruppen bearbeitet </w:t>
            </w:r>
            <w:r>
              <w:t>wird</w:t>
            </w:r>
            <w:r w:rsidR="00820583">
              <w:t>.</w:t>
            </w:r>
          </w:p>
        </w:tc>
      </w:tr>
    </w:tbl>
    <w:p w14:paraId="44EAFD9C" w14:textId="77777777" w:rsidR="000D281E" w:rsidRDefault="000D281E">
      <w:pPr>
        <w:spacing w:after="480"/>
      </w:pPr>
    </w:p>
    <w:p w14:paraId="4B94D5A5" w14:textId="7ED95F88" w:rsidR="000D281E" w:rsidRDefault="000D281E">
      <w:pPr>
        <w:spacing w:after="480"/>
      </w:pPr>
    </w:p>
    <w:p w14:paraId="3DEEC669" w14:textId="77777777" w:rsidR="000D281E" w:rsidRDefault="000D281E">
      <w:pPr>
        <w:spacing w:after="480"/>
      </w:pPr>
    </w:p>
    <w:p w14:paraId="3656B9AB" w14:textId="77777777" w:rsidR="000D281E" w:rsidRDefault="00885845">
      <w:pPr>
        <w:spacing w:after="480"/>
        <w:ind w:firstLine="720"/>
        <w:rPr>
          <w:color w:val="2F5496"/>
          <w:sz w:val="32"/>
          <w:szCs w:val="32"/>
        </w:rPr>
      </w:pPr>
      <w:r>
        <w:br w:type="page"/>
      </w:r>
    </w:p>
    <w:p w14:paraId="62F770B9" w14:textId="3E9F22CD" w:rsidR="000D281E" w:rsidRDefault="000034CA">
      <w:pPr>
        <w:pStyle w:val="Heading1"/>
      </w:pPr>
      <w:bookmarkStart w:id="2" w:name="_Toc47188741"/>
      <w:r>
        <w:lastRenderedPageBreak/>
        <w:t>1.</w:t>
      </w:r>
      <w:r w:rsidR="00885845">
        <w:t xml:space="preserve"> </w:t>
      </w:r>
      <w:r w:rsidR="00E04A0D">
        <w:t>D</w:t>
      </w:r>
      <w:r w:rsidR="00BF1F00">
        <w:t>ie W</w:t>
      </w:r>
      <w:r w:rsidR="00F3061C">
        <w:t>e</w:t>
      </w:r>
      <w:r w:rsidR="00BF1F00">
        <w:t xml:space="preserve">lt mit Symbolen </w:t>
      </w:r>
      <w:r w:rsidR="00054DC1">
        <w:t>oder Bildern</w:t>
      </w:r>
      <w:r w:rsidR="00046EEC">
        <w:t xml:space="preserve"> </w:t>
      </w:r>
      <w:r w:rsidR="00BF1F00">
        <w:t>beschreiben</w:t>
      </w:r>
      <w:bookmarkEnd w:id="2"/>
      <w:r w:rsidR="00BF1F00">
        <w:t xml:space="preserve"> </w:t>
      </w:r>
    </w:p>
    <w:p w14:paraId="6C4A4477" w14:textId="6B07A82E" w:rsidR="00CF3C88" w:rsidRDefault="00CF3C88" w:rsidP="00CF3C88">
      <w:r>
        <w:t xml:space="preserve">In diesem Kapitel lernst du Informationen mit Hilfe von Symbolen und einfachen Zeichnungen (Bildern) zu beschreiben (darzustellen). Du wirst sehen, was alles Informatikerinnen und Informatiker bei </w:t>
      </w:r>
      <w:r w:rsidR="00EE4FD1">
        <w:t>ihren</w:t>
      </w:r>
      <w:r>
        <w:t xml:space="preserve"> Darstellungen anstreben. Manchmal soll die Darstellung gut verständlich sein, ein anderes </w:t>
      </w:r>
      <w:r w:rsidR="006D0753">
        <w:t xml:space="preserve">Mal </w:t>
      </w:r>
      <w:r>
        <w:t xml:space="preserve">soll sie anschaulich das Wesentliche zusammenfassen. </w:t>
      </w:r>
    </w:p>
    <w:p w14:paraId="58D030CE" w14:textId="0F91A81F" w:rsidR="000D281E" w:rsidRDefault="004D54EF">
      <w:pPr>
        <w:pStyle w:val="Heading2"/>
      </w:pPr>
      <w:bookmarkStart w:id="3" w:name="_Toc47188742"/>
      <w:r>
        <w:t>Informationen</w:t>
      </w:r>
      <w:r w:rsidR="00885845">
        <w:t xml:space="preserve"> </w:t>
      </w:r>
      <w:r w:rsidR="00054DC1">
        <w:t>mit</w:t>
      </w:r>
      <w:r w:rsidR="003D6FB1">
        <w:t xml:space="preserve"> Symbolen darstellen</w:t>
      </w:r>
      <w:bookmarkEnd w:id="3"/>
    </w:p>
    <w:p w14:paraId="45FB0818" w14:textId="77777777" w:rsidR="000D281E" w:rsidRDefault="000D281E"/>
    <w:p w14:paraId="29841AB1" w14:textId="111B2968" w:rsidR="000D281E" w:rsidRDefault="00885845">
      <w:r>
        <w:t xml:space="preserve">Wörter, Zahlen und Texte können als </w:t>
      </w:r>
      <w:r w:rsidR="00B227DB">
        <w:t xml:space="preserve">eine </w:t>
      </w:r>
      <w:r w:rsidR="00D30707">
        <w:t xml:space="preserve">Folge </w:t>
      </w:r>
      <w:r w:rsidR="00BC2C0A">
        <w:t>v</w:t>
      </w:r>
      <w:r>
        <w:t xml:space="preserve">on </w:t>
      </w:r>
      <w:r>
        <w:rPr>
          <w:b/>
          <w:bCs/>
        </w:rPr>
        <w:t xml:space="preserve">Symbolen </w:t>
      </w:r>
      <w:r>
        <w:t xml:space="preserve">(Buchstaben, Ziffern, Zeichen oder Signalen) dargestellt werden. In diesem </w:t>
      </w:r>
      <w:r w:rsidR="00483FF6">
        <w:t xml:space="preserve">Kapitel </w:t>
      </w:r>
      <w:r>
        <w:t xml:space="preserve">lernst du, wie du Texte und Zahlen </w:t>
      </w:r>
      <w:r w:rsidR="005658DA">
        <w:t xml:space="preserve">je nach Bedürfnis (Notwendigkeit) </w:t>
      </w:r>
      <w:r>
        <w:t xml:space="preserve">unterschiedlich darstellen kannst. </w:t>
      </w:r>
      <w:r w:rsidR="00745285">
        <w:t>Einmal</w:t>
      </w:r>
      <w:r w:rsidR="00046EEC">
        <w:t xml:space="preserve"> </w:t>
      </w:r>
      <w:r w:rsidR="001D6425">
        <w:t>möchtest du eine Darstellung, die möglichst</w:t>
      </w:r>
      <w:r w:rsidR="002E63B6">
        <w:t xml:space="preserve"> kurz </w:t>
      </w:r>
      <w:r w:rsidR="001D6425">
        <w:t>ist</w:t>
      </w:r>
      <w:r w:rsidR="002E63B6">
        <w:t xml:space="preserve">, </w:t>
      </w:r>
      <w:r w:rsidR="00CF3C88">
        <w:t xml:space="preserve">weil du Platz sparen oder schneller kommunizieren </w:t>
      </w:r>
      <w:r w:rsidR="00EE4FD1">
        <w:t>möchtest</w:t>
      </w:r>
      <w:r w:rsidR="00CF3C88">
        <w:t xml:space="preserve">. Ein anderes </w:t>
      </w:r>
      <w:r w:rsidR="00EE4FD1">
        <w:t>M</w:t>
      </w:r>
      <w:r w:rsidR="00CF3C88">
        <w:t xml:space="preserve">al willst du eine Darstellung, </w:t>
      </w:r>
      <w:r w:rsidR="00EE4FD1">
        <w:t>die es dem</w:t>
      </w:r>
      <w:r w:rsidR="00CF3C88">
        <w:t xml:space="preserve"> Computer</w:t>
      </w:r>
      <w:r w:rsidR="00F072F9">
        <w:t xml:space="preserve"> </w:t>
      </w:r>
      <w:r w:rsidR="00EE4FD1">
        <w:t xml:space="preserve">ermöglicht </w:t>
      </w:r>
      <w:r w:rsidR="00CF3C88">
        <w:t xml:space="preserve">Tippfehler oder Übertragungsfehler </w:t>
      </w:r>
      <w:r w:rsidR="00EE4FD1">
        <w:t xml:space="preserve">zu </w:t>
      </w:r>
      <w:r w:rsidR="00CF3C88">
        <w:t xml:space="preserve">erkennen und sogar automatisch </w:t>
      </w:r>
      <w:r w:rsidR="00EE4FD1">
        <w:t xml:space="preserve">zu </w:t>
      </w:r>
      <w:r w:rsidR="00CF3C88">
        <w:t xml:space="preserve">korrigieren. Wenn wir Informationen </w:t>
      </w:r>
      <w:r w:rsidR="00F072F9">
        <w:t>als</w:t>
      </w:r>
      <w:r w:rsidR="00CF3C88">
        <w:t xml:space="preserve"> Symbol</w:t>
      </w:r>
      <w:r w:rsidR="00F072F9">
        <w:t>folg</w:t>
      </w:r>
      <w:r w:rsidR="00CF3C88">
        <w:t xml:space="preserve">en für den Computer darstellen, dann sprechen wir vom </w:t>
      </w:r>
      <w:r w:rsidR="00CF3C88" w:rsidRPr="00E66F4E">
        <w:rPr>
          <w:b/>
          <w:bCs/>
        </w:rPr>
        <w:t>Kodieren</w:t>
      </w:r>
      <w:r w:rsidR="00CF3C88">
        <w:t>.</w:t>
      </w:r>
    </w:p>
    <w:p w14:paraId="36D7D4FD" w14:textId="7EF2F219" w:rsidR="00845345" w:rsidRDefault="00885845" w:rsidP="00845345">
      <w:pPr>
        <w:keepNext/>
        <w:keepLines/>
        <w:rPr>
          <w:b/>
          <w:bCs/>
          <w:color w:val="4472C4"/>
          <w:sz w:val="24"/>
          <w:szCs w:val="24"/>
        </w:rPr>
      </w:pPr>
      <w:r>
        <w:rPr>
          <w:noProof/>
          <w:lang w:eastAsia="de-CH"/>
        </w:rPr>
        <w:drawing>
          <wp:inline distT="0" distB="0" distL="0" distR="0" wp14:anchorId="75EB056B" wp14:editId="07777777">
            <wp:extent cx="208280" cy="337820"/>
            <wp:effectExtent l="0" t="0" r="0" b="0"/>
            <wp:docPr id="699351370" name="Bild1" descr="P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1"/>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r>
        <w:rPr>
          <w:b/>
          <w:bCs/>
          <w:color w:val="4472C4" w:themeColor="accent1"/>
          <w:sz w:val="24"/>
          <w:szCs w:val="24"/>
        </w:rPr>
        <w:t xml:space="preserve"> Rätsel 1 – Texte mit einem </w:t>
      </w:r>
      <w:r w:rsidR="00845345">
        <w:rPr>
          <w:b/>
          <w:bCs/>
          <w:color w:val="4472C4" w:themeColor="accent1"/>
          <w:sz w:val="24"/>
          <w:szCs w:val="24"/>
        </w:rPr>
        <w:t xml:space="preserve">Symbol </w:t>
      </w:r>
      <w:r w:rsidR="005658DA">
        <w:rPr>
          <w:b/>
          <w:bCs/>
          <w:color w:val="4472C4" w:themeColor="accent1"/>
          <w:sz w:val="24"/>
          <w:szCs w:val="24"/>
        </w:rPr>
        <w:t>kürzen</w:t>
      </w:r>
    </w:p>
    <w:p w14:paraId="3802CA41" w14:textId="05C38426" w:rsidR="000D281E" w:rsidRPr="00845345" w:rsidRDefault="00845345" w:rsidP="00845345">
      <w:pPr>
        <w:keepNext/>
        <w:keepLines/>
        <w:rPr>
          <w:b/>
          <w:bCs/>
          <w:color w:val="4472C4"/>
          <w:sz w:val="24"/>
          <w:szCs w:val="24"/>
        </w:rPr>
      </w:pPr>
      <w:r>
        <w:t>Mit ihre</w:t>
      </w:r>
      <w:r w:rsidR="00095C69">
        <w:t>n</w:t>
      </w:r>
      <w:r>
        <w:t xml:space="preserve"> Freundinnen und Freunden singt </w:t>
      </w:r>
      <w:r w:rsidR="00885845">
        <w:t xml:space="preserve">Martina gerne ein Lied. </w:t>
      </w:r>
      <w:r>
        <w:t>Martina</w:t>
      </w:r>
      <w:r w:rsidR="00D51202">
        <w:t xml:space="preserve"> </w:t>
      </w:r>
      <w:r w:rsidR="00885845">
        <w:t>kann sich aber den Text nicht so gut merken</w:t>
      </w:r>
      <w:r>
        <w:t xml:space="preserve">. Sie </w:t>
      </w:r>
      <w:r w:rsidR="00885845">
        <w:t xml:space="preserve">hat deshalb den Liedtext notiert. </w:t>
      </w:r>
      <w:r w:rsidR="00A07C0F">
        <w:t xml:space="preserve">Weil sie nicht zu viel schreiben </w:t>
      </w:r>
      <w:r w:rsidR="00DC7053">
        <w:t>möchte</w:t>
      </w:r>
      <w:r w:rsidR="00A07C0F">
        <w:t xml:space="preserve">, kodiert sie den Text kürzer. </w:t>
      </w:r>
      <w:r w:rsidR="00571685">
        <w:t>Für ein</w:t>
      </w:r>
      <w:r w:rsidR="00A07C0F">
        <w:t xml:space="preserve"> Wort, das mehrfach vorkommt, </w:t>
      </w:r>
      <w:r w:rsidR="00DC7053">
        <w:t>wählt</w:t>
      </w:r>
      <w:r w:rsidR="00A07C0F">
        <w:t xml:space="preserve"> sie </w:t>
      </w:r>
      <w:r w:rsidR="00571685">
        <w:t>anstelle des</w:t>
      </w:r>
      <w:r w:rsidR="00A07C0F">
        <w:t xml:space="preserve"> Wort</w:t>
      </w:r>
      <w:r w:rsidR="00571685">
        <w:t>es</w:t>
      </w:r>
      <w:r w:rsidR="00A07C0F">
        <w:t xml:space="preserve"> als symbolische Darstellung ein Sonderzeichen. </w:t>
      </w:r>
      <w:r w:rsidR="00C329DF">
        <w:t>Errate</w:t>
      </w:r>
      <w:r w:rsidR="00885845">
        <w:t>, welches Wort Martina ersetzt hat?</w:t>
      </w:r>
    </w:p>
    <w:p w14:paraId="18DCA5E8" w14:textId="77777777" w:rsidR="000D281E" w:rsidRDefault="00885845">
      <w:pPr>
        <w:spacing w:after="0"/>
        <w:ind w:left="720"/>
      </w:pPr>
      <w:r>
        <w:rPr>
          <w:noProof/>
          <w:lang w:eastAsia="de-CH"/>
        </w:rPr>
        <w:drawing>
          <wp:inline distT="0" distB="0" distL="0" distR="0" wp14:anchorId="4275DD0E" wp14:editId="07777777">
            <wp:extent cx="264160" cy="264160"/>
            <wp:effectExtent l="0" t="0" r="0" b="0"/>
            <wp:docPr id="699351371" name="image393.png" descr="P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93.png"/>
                    <pic:cNvPicPr>
                      <a:picLocks noChangeAspect="1" noChangeArrowheads="1"/>
                    </pic:cNvPicPr>
                  </pic:nvPicPr>
                  <pic:blipFill>
                    <a:blip r:embed="rId14"/>
                    <a:stretch>
                      <a:fillRect/>
                    </a:stretch>
                  </pic:blipFill>
                  <pic:spPr bwMode="auto">
                    <a:xfrm>
                      <a:off x="0" y="0"/>
                      <a:ext cx="264160" cy="264160"/>
                    </a:xfrm>
                    <a:prstGeom prst="rect">
                      <a:avLst/>
                    </a:prstGeom>
                  </pic:spPr>
                </pic:pic>
              </a:graphicData>
            </a:graphic>
          </wp:inline>
        </w:drawing>
      </w:r>
      <w:r>
        <w:t xml:space="preserve"> </w:t>
      </w:r>
      <w:r>
        <w:rPr>
          <w:noProof/>
          <w:lang w:eastAsia="de-CH"/>
        </w:rPr>
        <w:drawing>
          <wp:inline distT="0" distB="0" distL="0" distR="0" wp14:anchorId="1334E90A" wp14:editId="07777777">
            <wp:extent cx="264160" cy="264160"/>
            <wp:effectExtent l="0" t="0" r="0" b="0"/>
            <wp:docPr id="699351372" name="Bild2" descr="P56#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2"/>
                    <pic:cNvPicPr>
                      <a:picLocks noChangeAspect="1" noChangeArrowheads="1"/>
                    </pic:cNvPicPr>
                  </pic:nvPicPr>
                  <pic:blipFill>
                    <a:blip r:embed="rId14"/>
                    <a:stretch>
                      <a:fillRect/>
                    </a:stretch>
                  </pic:blipFill>
                  <pic:spPr bwMode="auto">
                    <a:xfrm>
                      <a:off x="0" y="0"/>
                      <a:ext cx="264160" cy="264160"/>
                    </a:xfrm>
                    <a:prstGeom prst="rect">
                      <a:avLst/>
                    </a:prstGeom>
                  </pic:spPr>
                </pic:pic>
              </a:graphicData>
            </a:graphic>
          </wp:inline>
        </w:drawing>
      </w:r>
      <w:r>
        <w:t xml:space="preserve"> </w:t>
      </w:r>
      <w:r>
        <w:rPr>
          <w:noProof/>
          <w:lang w:eastAsia="de-CH"/>
        </w:rPr>
        <w:drawing>
          <wp:inline distT="0" distB="0" distL="0" distR="0" wp14:anchorId="7FCCA9D0" wp14:editId="07777777">
            <wp:extent cx="264160" cy="264160"/>
            <wp:effectExtent l="0" t="0" r="0" b="0"/>
            <wp:docPr id="699351373" name="Bild3" descr="P56#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3"/>
                    <pic:cNvPicPr>
                      <a:picLocks noChangeAspect="1" noChangeArrowheads="1"/>
                    </pic:cNvPicPr>
                  </pic:nvPicPr>
                  <pic:blipFill>
                    <a:blip r:embed="rId14"/>
                    <a:stretch>
                      <a:fillRect/>
                    </a:stretch>
                  </pic:blipFill>
                  <pic:spPr bwMode="auto">
                    <a:xfrm>
                      <a:off x="0" y="0"/>
                      <a:ext cx="264160" cy="264160"/>
                    </a:xfrm>
                    <a:prstGeom prst="rect">
                      <a:avLst/>
                    </a:prstGeom>
                  </pic:spPr>
                </pic:pic>
              </a:graphicData>
            </a:graphic>
          </wp:inline>
        </w:drawing>
      </w:r>
      <w:r>
        <w:t>sind alle meine Kleider.</w:t>
      </w:r>
    </w:p>
    <w:p w14:paraId="19CB6D60" w14:textId="77777777" w:rsidR="000D281E" w:rsidRDefault="00885845">
      <w:pPr>
        <w:spacing w:after="0"/>
        <w:ind w:left="720"/>
      </w:pPr>
      <w:r>
        <w:rPr>
          <w:noProof/>
          <w:lang w:eastAsia="de-CH"/>
        </w:rPr>
        <w:drawing>
          <wp:inline distT="0" distB="0" distL="0" distR="0" wp14:anchorId="67CF4017" wp14:editId="07777777">
            <wp:extent cx="264160" cy="264160"/>
            <wp:effectExtent l="0" t="0" r="0" b="0"/>
            <wp:docPr id="699351374" name="Bild4" descr="P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4"/>
                    <pic:cNvPicPr>
                      <a:picLocks noChangeAspect="1" noChangeArrowheads="1"/>
                    </pic:cNvPicPr>
                  </pic:nvPicPr>
                  <pic:blipFill>
                    <a:blip r:embed="rId14"/>
                    <a:stretch>
                      <a:fillRect/>
                    </a:stretch>
                  </pic:blipFill>
                  <pic:spPr bwMode="auto">
                    <a:xfrm>
                      <a:off x="0" y="0"/>
                      <a:ext cx="264160" cy="264160"/>
                    </a:xfrm>
                    <a:prstGeom prst="rect">
                      <a:avLst/>
                    </a:prstGeom>
                  </pic:spPr>
                </pic:pic>
              </a:graphicData>
            </a:graphic>
          </wp:inline>
        </w:drawing>
      </w:r>
      <w:r>
        <w:t xml:space="preserve"> </w:t>
      </w:r>
      <w:r>
        <w:rPr>
          <w:noProof/>
          <w:lang w:eastAsia="de-CH"/>
        </w:rPr>
        <w:drawing>
          <wp:inline distT="0" distB="0" distL="0" distR="0" wp14:anchorId="2F3FE22D" wp14:editId="07777777">
            <wp:extent cx="264160" cy="264160"/>
            <wp:effectExtent l="0" t="0" r="0" b="0"/>
            <wp:docPr id="699351375" name="Bild5" descr="P57#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5"/>
                    <pic:cNvPicPr>
                      <a:picLocks noChangeAspect="1" noChangeArrowheads="1"/>
                    </pic:cNvPicPr>
                  </pic:nvPicPr>
                  <pic:blipFill>
                    <a:blip r:embed="rId14"/>
                    <a:stretch>
                      <a:fillRect/>
                    </a:stretch>
                  </pic:blipFill>
                  <pic:spPr bwMode="auto">
                    <a:xfrm>
                      <a:off x="0" y="0"/>
                      <a:ext cx="264160" cy="264160"/>
                    </a:xfrm>
                    <a:prstGeom prst="rect">
                      <a:avLst/>
                    </a:prstGeom>
                  </pic:spPr>
                </pic:pic>
              </a:graphicData>
            </a:graphic>
          </wp:inline>
        </w:drawing>
      </w:r>
      <w:r>
        <w:t xml:space="preserve"> </w:t>
      </w:r>
      <w:r>
        <w:rPr>
          <w:noProof/>
          <w:lang w:eastAsia="de-CH"/>
        </w:rPr>
        <w:drawing>
          <wp:inline distT="0" distB="0" distL="0" distR="0" wp14:anchorId="3981324C" wp14:editId="07777777">
            <wp:extent cx="264160" cy="264160"/>
            <wp:effectExtent l="0" t="0" r="0" b="0"/>
            <wp:docPr id="699351376" name="Bild6" descr="P57#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6"/>
                    <pic:cNvPicPr>
                      <a:picLocks noChangeAspect="1" noChangeArrowheads="1"/>
                    </pic:cNvPicPr>
                  </pic:nvPicPr>
                  <pic:blipFill>
                    <a:blip r:embed="rId14"/>
                    <a:stretch>
                      <a:fillRect/>
                    </a:stretch>
                  </pic:blipFill>
                  <pic:spPr bwMode="auto">
                    <a:xfrm>
                      <a:off x="0" y="0"/>
                      <a:ext cx="264160" cy="264160"/>
                    </a:xfrm>
                    <a:prstGeom prst="rect">
                      <a:avLst/>
                    </a:prstGeom>
                  </pic:spPr>
                </pic:pic>
              </a:graphicData>
            </a:graphic>
          </wp:inline>
        </w:drawing>
      </w:r>
      <w:r>
        <w:t>ist alles was ich hab.</w:t>
      </w:r>
    </w:p>
    <w:p w14:paraId="1DE1FC34" w14:textId="271F253D" w:rsidR="000D281E" w:rsidRDefault="00885845">
      <w:pPr>
        <w:spacing w:after="0"/>
        <w:ind w:left="720"/>
      </w:pPr>
      <w:r>
        <w:t>Darum lieb ich</w:t>
      </w:r>
      <w:r w:rsidR="00C60AA7">
        <w:t>,</w:t>
      </w:r>
      <w:r>
        <w:t xml:space="preserve"> alles was so </w:t>
      </w:r>
      <w:r>
        <w:rPr>
          <w:noProof/>
          <w:lang w:eastAsia="de-CH"/>
        </w:rPr>
        <w:drawing>
          <wp:inline distT="0" distB="0" distL="0" distR="0" wp14:anchorId="1A9ED751" wp14:editId="07777777">
            <wp:extent cx="264160" cy="264160"/>
            <wp:effectExtent l="0" t="0" r="0" b="0"/>
            <wp:docPr id="804397250" name="Bild7" descr="P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7"/>
                    <pic:cNvPicPr>
                      <a:picLocks noChangeAspect="1" noChangeArrowheads="1"/>
                    </pic:cNvPicPr>
                  </pic:nvPicPr>
                  <pic:blipFill>
                    <a:blip r:embed="rId14"/>
                    <a:stretch>
                      <a:fillRect/>
                    </a:stretch>
                  </pic:blipFill>
                  <pic:spPr bwMode="auto">
                    <a:xfrm>
                      <a:off x="0" y="0"/>
                      <a:ext cx="264160" cy="264160"/>
                    </a:xfrm>
                    <a:prstGeom prst="rect">
                      <a:avLst/>
                    </a:prstGeom>
                  </pic:spPr>
                </pic:pic>
              </a:graphicData>
            </a:graphic>
          </wp:inline>
        </w:drawing>
      </w:r>
      <w:r>
        <w:t xml:space="preserve"> ist,</w:t>
      </w:r>
    </w:p>
    <w:p w14:paraId="279F5F0D" w14:textId="77777777" w:rsidR="000D281E" w:rsidRDefault="00885845">
      <w:pPr>
        <w:spacing w:after="0"/>
        <w:ind w:left="720"/>
      </w:pPr>
      <w:r>
        <w:t>weil mein Schatz ein Jäger ist.</w:t>
      </w:r>
    </w:p>
    <w:p w14:paraId="3223FCF1" w14:textId="77777777" w:rsidR="00D51202" w:rsidRDefault="00D51202">
      <w:pPr>
        <w:spacing w:after="0"/>
        <w:ind w:left="720"/>
      </w:pPr>
    </w:p>
    <w:p w14:paraId="151FD314" w14:textId="3AB3CEE6" w:rsidR="000D281E" w:rsidRDefault="00885845">
      <w:pPr>
        <w:spacing w:after="0"/>
      </w:pPr>
      <w:r>
        <w:t xml:space="preserve">Versuche </w:t>
      </w:r>
      <w:r w:rsidR="00845345">
        <w:t>wie Martina</w:t>
      </w:r>
      <w:r>
        <w:t xml:space="preserve"> den folgenden Text kürzer darzustellen:</w:t>
      </w:r>
    </w:p>
    <w:p w14:paraId="6EFC8FCE" w14:textId="354367AC" w:rsidR="000D281E" w:rsidRDefault="00885845">
      <w:pPr>
        <w:spacing w:after="0"/>
        <w:ind w:left="720"/>
      </w:pPr>
      <w:r>
        <w:t>Die Affen rasen durch den Wald.</w:t>
      </w:r>
    </w:p>
    <w:p w14:paraId="0A3D2D02" w14:textId="77777777" w:rsidR="000D281E" w:rsidRDefault="00885845">
      <w:pPr>
        <w:spacing w:after="0"/>
        <w:ind w:left="720"/>
      </w:pPr>
      <w:r>
        <w:t>Das eine lässt den andern kalt.</w:t>
      </w:r>
    </w:p>
    <w:p w14:paraId="75F4B8AC" w14:textId="77777777" w:rsidR="000D281E" w:rsidRDefault="00885845">
      <w:pPr>
        <w:spacing w:after="0"/>
        <w:ind w:left="720"/>
      </w:pPr>
      <w:r>
        <w:t>Die ganze Affenbande brüllt:</w:t>
      </w:r>
    </w:p>
    <w:p w14:paraId="5810D301" w14:textId="77777777" w:rsidR="000D281E" w:rsidRDefault="00885845">
      <w:pPr>
        <w:spacing w:after="0"/>
        <w:ind w:left="720"/>
      </w:pPr>
      <w:r>
        <w:t>Wer hat die Kokosnuss?</w:t>
      </w:r>
    </w:p>
    <w:p w14:paraId="0F68630D" w14:textId="77777777" w:rsidR="000D281E" w:rsidRDefault="00885845">
      <w:pPr>
        <w:spacing w:after="0"/>
        <w:ind w:left="720"/>
      </w:pPr>
      <w:r>
        <w:t>Wer hat die Kokosnuss?</w:t>
      </w:r>
    </w:p>
    <w:p w14:paraId="29D98A77" w14:textId="77777777" w:rsidR="000D281E" w:rsidRDefault="00885845">
      <w:pPr>
        <w:spacing w:after="0"/>
        <w:ind w:left="720"/>
      </w:pPr>
      <w:r>
        <w:t>Wer hat die Kokosnuss geklaut?</w:t>
      </w:r>
    </w:p>
    <w:p w14:paraId="049F31CB" w14:textId="77777777" w:rsidR="000D281E" w:rsidRDefault="000D281E"/>
    <w:p w14:paraId="0C80BA22" w14:textId="1F15156A" w:rsidR="000D281E" w:rsidRDefault="00885845">
      <w:pPr>
        <w:keepNext/>
        <w:keepLines/>
        <w:rPr>
          <w:b/>
          <w:bCs/>
          <w:color w:val="4472C4"/>
          <w:sz w:val="24"/>
          <w:szCs w:val="24"/>
        </w:rPr>
      </w:pPr>
      <w:r>
        <w:rPr>
          <w:noProof/>
          <w:lang w:eastAsia="de-CH"/>
        </w:rPr>
        <mc:AlternateContent>
          <mc:Choice Requires="wpg">
            <w:drawing>
              <wp:inline distT="0" distB="0" distL="0" distR="0" wp14:anchorId="1909E05B" wp14:editId="07777777">
                <wp:extent cx="353695" cy="306705"/>
                <wp:effectExtent l="0" t="0" r="0" b="0"/>
                <wp:docPr id="21" name="Group 21" descr="P69#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22" name="Group 22"/>
                        <wpg:cNvGrpSpPr/>
                        <wpg:grpSpPr>
                          <a:xfrm>
                            <a:off x="0" y="0"/>
                            <a:ext cx="353160" cy="306000"/>
                            <a:chOff x="0" y="0"/>
                            <a:chExt cx="0" cy="0"/>
                          </a:xfrm>
                        </wpg:grpSpPr>
                        <wps:wsp>
                          <wps:cNvPr id="23" name="Rectangle 23"/>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4"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25"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374456E3" id="Group 21" o:spid="_x0000_s1026" alt="P69#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">
                <v:group id="Group 22"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3"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qPVxAAAANsAAAAPAAAAZHJzL2Rvd25yZXYueG1sRI9Ba8JA&#10;FITvhf6H5RW8FN3UQi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DGyo9XEAAAA2wAAAA8A&#10;AAAAAAAAAAAAAAAABwIAAGRycy9kb3ducmV2LnhtbFBLBQYAAAAAAwADALcAAAD4Ag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">
                    <v:imagedata r:id="rId10" o:title=""/>
                  </v:shape>
                </v:group>
                <w10:anchorlock/>
              </v:group>
            </w:pict>
          </mc:Fallback>
        </mc:AlternateContent>
      </w:r>
      <w:r>
        <w:rPr>
          <w:b/>
          <w:bCs/>
          <w:color w:val="4472C4" w:themeColor="accent1"/>
          <w:sz w:val="24"/>
          <w:szCs w:val="24"/>
        </w:rPr>
        <w:t xml:space="preserve"> Rätsel 2 – Texte mit Links</w:t>
      </w:r>
      <w:r w:rsidR="00840B93">
        <w:rPr>
          <w:b/>
          <w:bCs/>
          <w:color w:val="4472C4" w:themeColor="accent1"/>
          <w:sz w:val="24"/>
          <w:szCs w:val="24"/>
        </w:rPr>
        <w:t xml:space="preserve"> </w:t>
      </w:r>
      <w:r w:rsidR="005658DA">
        <w:rPr>
          <w:b/>
          <w:bCs/>
          <w:color w:val="4472C4" w:themeColor="accent1"/>
          <w:sz w:val="24"/>
          <w:szCs w:val="24"/>
        </w:rPr>
        <w:t>kürzen</w:t>
      </w:r>
    </w:p>
    <w:p w14:paraId="1EA81A4E" w14:textId="63ECBFA8" w:rsidR="000D281E" w:rsidRDefault="00885845">
      <w:pPr>
        <w:spacing w:after="0"/>
      </w:pPr>
      <w:r>
        <w:t xml:space="preserve">Leo ist Pfadfinder und freut sich auf das nächste Lager. </w:t>
      </w:r>
      <w:r w:rsidR="00263F3C">
        <w:t xml:space="preserve">Im Lager wird oft gesungen. </w:t>
      </w:r>
      <w:r>
        <w:t>Damit möglichst viele Liedtexte in</w:t>
      </w:r>
      <w:r w:rsidR="00C60AA7">
        <w:t xml:space="preserve"> da</w:t>
      </w:r>
      <w:r>
        <w:t xml:space="preserve">s kleine Büchlein passen, kürzt er die Texte. </w:t>
      </w:r>
    </w:p>
    <w:p w14:paraId="7D136B7C" w14:textId="0AE08880" w:rsidR="00263F3C" w:rsidRDefault="00C329DF" w:rsidP="003208EC">
      <w:pPr>
        <w:spacing w:after="0"/>
        <w:ind w:left="360"/>
      </w:pPr>
      <w:r>
        <w:rPr>
          <w:color w:val="000000"/>
        </w:rPr>
        <w:t>a)</w:t>
      </w:r>
      <w:r>
        <w:rPr>
          <w:color w:val="000000"/>
        </w:rPr>
        <w:tab/>
      </w:r>
      <w:r w:rsidR="00263F3C">
        <w:rPr>
          <w:color w:val="000000"/>
        </w:rPr>
        <w:t>Erkennst du</w:t>
      </w:r>
      <w:r w:rsidR="00885845">
        <w:rPr>
          <w:color w:val="000000"/>
        </w:rPr>
        <w:t xml:space="preserve"> den </w:t>
      </w:r>
      <w:r w:rsidR="00950DCA">
        <w:rPr>
          <w:color w:val="000000"/>
        </w:rPr>
        <w:t xml:space="preserve">vollständigen </w:t>
      </w:r>
      <w:r w:rsidR="00885845">
        <w:rPr>
          <w:color w:val="000000"/>
        </w:rPr>
        <w:t xml:space="preserve">Text ? </w:t>
      </w:r>
      <w:r w:rsidR="00263F3C">
        <w:rPr>
          <w:color w:val="000000"/>
        </w:rPr>
        <w:t>Beschreibe,</w:t>
      </w:r>
      <w:r w:rsidR="00885845">
        <w:rPr>
          <w:color w:val="000000"/>
        </w:rPr>
        <w:t xml:space="preserve"> </w:t>
      </w:r>
      <w:r w:rsidR="00095C69">
        <w:rPr>
          <w:color w:val="000000"/>
        </w:rPr>
        <w:t>wie</w:t>
      </w:r>
      <w:r w:rsidR="00885845">
        <w:rPr>
          <w:color w:val="000000"/>
        </w:rPr>
        <w:t xml:space="preserve"> Leo den Liedtext gekürzt hat?</w:t>
      </w:r>
    </w:p>
    <w:p w14:paraId="0B394E49" w14:textId="77777777" w:rsidR="000D281E" w:rsidRDefault="00885845">
      <w:pPr>
        <w:spacing w:after="0"/>
        <w:ind w:left="720"/>
      </w:pPr>
      <w:r>
        <w:t>Ich lieb den Frühling.</w:t>
      </w:r>
    </w:p>
    <w:p w14:paraId="46CFC9A2" w14:textId="77777777" w:rsidR="000D281E" w:rsidRDefault="00885845">
      <w:pPr>
        <w:spacing w:after="0"/>
        <w:ind w:left="720"/>
      </w:pPr>
      <w:r>
        <w:lastRenderedPageBreak/>
        <w:t>#1 #2 #3 Sonnenschein.</w:t>
      </w:r>
    </w:p>
    <w:p w14:paraId="1BF3ADC7" w14:textId="77777777" w:rsidR="000D281E" w:rsidRDefault="00885845">
      <w:pPr>
        <w:spacing w:after="0"/>
        <w:ind w:left="720"/>
      </w:pPr>
      <w:r>
        <w:t xml:space="preserve">Wann wird es endlich </w:t>
      </w:r>
    </w:p>
    <w:p w14:paraId="10699E3C" w14:textId="77777777" w:rsidR="000D281E" w:rsidRDefault="00885845">
      <w:pPr>
        <w:spacing w:after="0"/>
        <w:ind w:left="720"/>
      </w:pPr>
      <w:r>
        <w:t>mal wieder wärmer sein?</w:t>
      </w:r>
    </w:p>
    <w:p w14:paraId="4A936D75" w14:textId="77777777" w:rsidR="000D281E" w:rsidRDefault="00885845">
      <w:pPr>
        <w:spacing w:after="0"/>
        <w:ind w:left="720"/>
      </w:pPr>
      <w:r>
        <w:t>Schnee, Eis und Kälte</w:t>
      </w:r>
    </w:p>
    <w:p w14:paraId="69559E39" w14:textId="77777777" w:rsidR="000D281E" w:rsidRDefault="00885845">
      <w:pPr>
        <w:spacing w:after="0"/>
        <w:ind w:left="720"/>
      </w:pPr>
      <w:r>
        <w:t>müssen bald vergehn.</w:t>
      </w:r>
    </w:p>
    <w:p w14:paraId="658A7DBD" w14:textId="77777777" w:rsidR="000D281E" w:rsidRDefault="00885845">
      <w:pPr>
        <w:spacing w:after="0"/>
        <w:ind w:left="720"/>
      </w:pPr>
      <w:r>
        <w:t>Dum-di-dahdi, #24</w:t>
      </w:r>
    </w:p>
    <w:p w14:paraId="5B07A477" w14:textId="77777777" w:rsidR="000D281E" w:rsidRDefault="00885845">
      <w:pPr>
        <w:spacing w:after="0"/>
        <w:ind w:left="720"/>
      </w:pPr>
      <w:r>
        <w:t>#24, #24!</w:t>
      </w:r>
    </w:p>
    <w:p w14:paraId="53128261" w14:textId="77777777" w:rsidR="000D281E" w:rsidRDefault="000D281E" w:rsidP="003208EC">
      <w:pPr>
        <w:spacing w:after="0"/>
      </w:pPr>
    </w:p>
    <w:p w14:paraId="0E72D2B2" w14:textId="0968701E" w:rsidR="000D281E" w:rsidRDefault="00C329DF" w:rsidP="00C329DF">
      <w:pPr>
        <w:spacing w:after="0"/>
        <w:ind w:left="720" w:hanging="360"/>
      </w:pPr>
      <w:r>
        <w:rPr>
          <w:color w:val="000000"/>
        </w:rPr>
        <w:t>b)</w:t>
      </w:r>
      <w:r>
        <w:rPr>
          <w:color w:val="000000"/>
        </w:rPr>
        <w:tab/>
      </w:r>
      <w:r w:rsidR="003F1CA5">
        <w:rPr>
          <w:color w:val="000000"/>
        </w:rPr>
        <w:t>Ein</w:t>
      </w:r>
      <w:r w:rsidR="00885845">
        <w:rPr>
          <w:color w:val="000000"/>
        </w:rPr>
        <w:t xml:space="preserve"> </w:t>
      </w:r>
      <w:r w:rsidR="003F1CA5">
        <w:rPr>
          <w:color w:val="000000"/>
        </w:rPr>
        <w:t xml:space="preserve">weiteres </w:t>
      </w:r>
      <w:r w:rsidR="00885845">
        <w:rPr>
          <w:color w:val="000000"/>
        </w:rPr>
        <w:t>L</w:t>
      </w:r>
      <w:r>
        <w:rPr>
          <w:color w:val="000000"/>
        </w:rPr>
        <w:t>ied aus Leos Pfadfinderbüchlein:</w:t>
      </w:r>
      <w:r w:rsidR="00885845">
        <w:rPr>
          <w:color w:val="000000"/>
        </w:rPr>
        <w:t xml:space="preserve"> </w:t>
      </w:r>
      <w:r w:rsidR="003F1CA5">
        <w:rPr>
          <w:color w:val="000000"/>
        </w:rPr>
        <w:t>Versuche den</w:t>
      </w:r>
      <w:r w:rsidR="00885845">
        <w:rPr>
          <w:color w:val="000000"/>
        </w:rPr>
        <w:t xml:space="preserve"> </w:t>
      </w:r>
      <w:r w:rsidR="00A07C0F">
        <w:rPr>
          <w:color w:val="000000"/>
        </w:rPr>
        <w:t xml:space="preserve">kodierten </w:t>
      </w:r>
      <w:r w:rsidR="00885845">
        <w:rPr>
          <w:color w:val="000000"/>
        </w:rPr>
        <w:t>Text vollständig auf</w:t>
      </w:r>
      <w:r w:rsidR="003F1CA5">
        <w:rPr>
          <w:color w:val="000000"/>
        </w:rPr>
        <w:t>zu</w:t>
      </w:r>
      <w:r w:rsidR="00885845">
        <w:rPr>
          <w:color w:val="000000"/>
        </w:rPr>
        <w:t>schreiben</w:t>
      </w:r>
      <w:r w:rsidR="00A07C0F">
        <w:rPr>
          <w:color w:val="000000"/>
        </w:rPr>
        <w:t xml:space="preserve"> und somit zu rekonstruieren</w:t>
      </w:r>
      <w:r w:rsidR="00885845">
        <w:rPr>
          <w:color w:val="000000"/>
        </w:rPr>
        <w:t>?</w:t>
      </w:r>
    </w:p>
    <w:p w14:paraId="6E656FE8" w14:textId="77777777" w:rsidR="000D281E" w:rsidRDefault="00885845">
      <w:pPr>
        <w:spacing w:after="0"/>
        <w:ind w:left="720"/>
      </w:pPr>
      <w:r>
        <w:t>Der Hahn ist tot, #1 #2 #3 #4.</w:t>
      </w:r>
    </w:p>
    <w:p w14:paraId="7536F84D" w14:textId="77777777" w:rsidR="000D281E" w:rsidRDefault="00885845">
      <w:pPr>
        <w:spacing w:after="0"/>
        <w:ind w:left="720"/>
      </w:pPr>
      <w:r>
        <w:t>#1 #2 #3 #4, #1 #2 #3 #4.</w:t>
      </w:r>
    </w:p>
    <w:p w14:paraId="70868F83" w14:textId="77777777" w:rsidR="000D281E" w:rsidRDefault="00885845">
      <w:pPr>
        <w:spacing w:after="0"/>
        <w:ind w:left="720"/>
      </w:pPr>
      <w:r>
        <w:t>Er kann nicht mehr krähn, koko di, #22 da.</w:t>
      </w:r>
    </w:p>
    <w:p w14:paraId="0922E906" w14:textId="77777777" w:rsidR="000D281E" w:rsidRDefault="00885845">
      <w:pPr>
        <w:spacing w:after="0"/>
        <w:ind w:left="720"/>
      </w:pPr>
      <w:r>
        <w:t>#17 #18 #19 #20 #21, #22 #23, #22 #25.</w:t>
      </w:r>
    </w:p>
    <w:p w14:paraId="31D1C12D" w14:textId="77777777" w:rsidR="000D281E" w:rsidRDefault="00885845">
      <w:pPr>
        <w:spacing w:after="0"/>
        <w:ind w:left="720"/>
      </w:pPr>
      <w:r>
        <w:t>#22 #22 #22 #22 #23, #22 #25.</w:t>
      </w:r>
    </w:p>
    <w:p w14:paraId="62486C05" w14:textId="77777777" w:rsidR="000D281E" w:rsidRDefault="000D281E">
      <w:pPr>
        <w:spacing w:after="0"/>
        <w:rPr>
          <w:b/>
          <w:color w:val="5B9BD5"/>
        </w:rPr>
      </w:pPr>
    </w:p>
    <w:p w14:paraId="13D2B8D0" w14:textId="2AE2B62C" w:rsidR="000D281E" w:rsidRDefault="00C329DF" w:rsidP="00C329DF">
      <w:pPr>
        <w:spacing w:after="0"/>
      </w:pPr>
      <w:r>
        <w:rPr>
          <w:color w:val="000000"/>
        </w:rPr>
        <w:t>c)</w:t>
      </w:r>
      <w:r>
        <w:rPr>
          <w:color w:val="000000"/>
        </w:rPr>
        <w:tab/>
      </w:r>
      <w:r w:rsidR="00885845">
        <w:rPr>
          <w:color w:val="000000"/>
        </w:rPr>
        <w:t xml:space="preserve">Schaffst du es, das folgende Lied </w:t>
      </w:r>
      <w:r w:rsidR="00950DCA">
        <w:rPr>
          <w:color w:val="000000"/>
        </w:rPr>
        <w:t>so wie</w:t>
      </w:r>
      <w:r w:rsidR="00885845">
        <w:rPr>
          <w:color w:val="000000"/>
        </w:rPr>
        <w:t xml:space="preserve"> Leo kürzer </w:t>
      </w:r>
      <w:r w:rsidR="00A07C0F">
        <w:rPr>
          <w:color w:val="000000"/>
        </w:rPr>
        <w:t>zu kodieren</w:t>
      </w:r>
      <w:r w:rsidR="00885845">
        <w:rPr>
          <w:color w:val="000000"/>
        </w:rPr>
        <w:t xml:space="preserve">? </w:t>
      </w:r>
    </w:p>
    <w:p w14:paraId="04E0EEDB" w14:textId="77777777" w:rsidR="000D281E" w:rsidRDefault="00885845">
      <w:pPr>
        <w:spacing w:after="0"/>
        <w:ind w:left="720"/>
      </w:pPr>
      <w:r>
        <w:t>Hejo, spann den Wagen an,</w:t>
      </w:r>
    </w:p>
    <w:p w14:paraId="347B378F" w14:textId="77777777" w:rsidR="000D281E" w:rsidRDefault="00885845">
      <w:pPr>
        <w:spacing w:after="0"/>
        <w:ind w:left="720"/>
      </w:pPr>
      <w:r>
        <w:t>denn der Wind treibt Regen übers Land!</w:t>
      </w:r>
    </w:p>
    <w:p w14:paraId="68A52247" w14:textId="77777777" w:rsidR="000D281E" w:rsidRDefault="00885845">
      <w:pPr>
        <w:spacing w:after="0"/>
        <w:ind w:left="720"/>
      </w:pPr>
      <w:r>
        <w:t>Hol die goldnen Garben!</w:t>
      </w:r>
    </w:p>
    <w:p w14:paraId="10C5D03B" w14:textId="0FD21E49" w:rsidR="003208EC" w:rsidRDefault="00885845" w:rsidP="003208EC">
      <w:pPr>
        <w:spacing w:after="0"/>
        <w:ind w:left="720"/>
      </w:pPr>
      <w:r>
        <w:t>Hol die goldnen Garben!</w:t>
      </w:r>
    </w:p>
    <w:p w14:paraId="4B99056E" w14:textId="07B225B6" w:rsidR="000D281E" w:rsidRDefault="00885845" w:rsidP="003208EC">
      <w:pPr>
        <w:pStyle w:val="IntenseQuote"/>
        <w:spacing w:before="240"/>
      </w:pPr>
      <w:r>
        <w:rPr>
          <w:b/>
          <w:bCs/>
        </w:rPr>
        <w:t>Was du wissen sollst</w:t>
      </w:r>
      <w:r>
        <w:br/>
      </w:r>
      <w:r w:rsidR="00525F4B">
        <w:t xml:space="preserve">Menschen nutzen </w:t>
      </w:r>
      <w:r>
        <w:rPr>
          <w:b/>
          <w:bCs/>
        </w:rPr>
        <w:t>Schriften,</w:t>
      </w:r>
      <w:r>
        <w:t xml:space="preserve"> um das Gesprochene als Folgen von Buchstaben</w:t>
      </w:r>
      <w:r w:rsidR="00585F75">
        <w:t xml:space="preserve"> </w:t>
      </w:r>
      <w:r>
        <w:t xml:space="preserve">(Zeichen, Symbolen) darzustellen. In dieser Form können wir Texte </w:t>
      </w:r>
      <w:r w:rsidR="00525F4B">
        <w:t>auch als Symbolfolgen</w:t>
      </w:r>
      <w:r>
        <w:t xml:space="preserve"> in Computern abspeichern. </w:t>
      </w:r>
      <w:r w:rsidR="007B298C">
        <w:t xml:space="preserve">Wenn Texte möglichst kurz sein sollen, </w:t>
      </w:r>
      <w:r w:rsidR="00710FF8">
        <w:t>können</w:t>
      </w:r>
      <w:r w:rsidR="002A12E8">
        <w:t xml:space="preserve"> </w:t>
      </w:r>
      <w:r w:rsidR="007B298C">
        <w:t xml:space="preserve">zum Beispiel </w:t>
      </w:r>
      <w:r w:rsidR="00007D19">
        <w:t xml:space="preserve">mehrmals vorkommende </w:t>
      </w:r>
      <w:r w:rsidR="007B298C">
        <w:t xml:space="preserve">Wörter durch ein </w:t>
      </w:r>
      <w:r w:rsidR="001D6425">
        <w:t>Zeichen (Bild)</w:t>
      </w:r>
      <w:r w:rsidR="007B298C">
        <w:t xml:space="preserve"> </w:t>
      </w:r>
      <w:r w:rsidR="00710FF8">
        <w:t>ersetzt werden</w:t>
      </w:r>
      <w:r w:rsidR="007B298C">
        <w:t xml:space="preserve"> wie in Rätsel 1. </w:t>
      </w:r>
      <w:r w:rsidR="001D6425">
        <w:t xml:space="preserve">So </w:t>
      </w:r>
      <w:r w:rsidR="00165207">
        <w:t>wird der</w:t>
      </w:r>
      <w:r w:rsidR="001D6425">
        <w:t xml:space="preserve"> Text</w:t>
      </w:r>
      <w:r w:rsidR="00165207">
        <w:t xml:space="preserve"> </w:t>
      </w:r>
      <w:r w:rsidR="00165207" w:rsidRPr="005A0FB3">
        <w:rPr>
          <w:b/>
        </w:rPr>
        <w:t>komprimiert</w:t>
      </w:r>
      <w:r w:rsidR="001D6425">
        <w:t xml:space="preserve">. </w:t>
      </w:r>
      <w:r w:rsidR="007B298C">
        <w:t xml:space="preserve">Komprimierte Texte </w:t>
      </w:r>
      <w:r w:rsidR="002A12E8">
        <w:t xml:space="preserve">haben den Vorteil, dass </w:t>
      </w:r>
      <w:r w:rsidR="007B298C">
        <w:t xml:space="preserve">sie </w:t>
      </w:r>
      <w:r w:rsidR="001D6425">
        <w:t xml:space="preserve">auf dem Papier weniger Platz brauchen und </w:t>
      </w:r>
      <w:r w:rsidR="006D0753">
        <w:t xml:space="preserve">somit </w:t>
      </w:r>
      <w:r w:rsidR="001D6425">
        <w:t xml:space="preserve">auch im </w:t>
      </w:r>
      <w:r w:rsidR="007B298C">
        <w:t xml:space="preserve">Computer </w:t>
      </w:r>
      <w:r w:rsidR="001D6425">
        <w:t xml:space="preserve">weniger Speicherplatz. Komprimierte Texte können </w:t>
      </w:r>
      <w:r w:rsidR="00D86877">
        <w:t>zudem</w:t>
      </w:r>
      <w:r w:rsidR="001D6425">
        <w:t xml:space="preserve"> </w:t>
      </w:r>
      <w:r w:rsidR="007B298C">
        <w:t>rascher ü</w:t>
      </w:r>
      <w:r w:rsidR="002A12E8">
        <w:t>bers Internet verschickt werden</w:t>
      </w:r>
      <w:r w:rsidR="00710FF8">
        <w:t>.</w:t>
      </w:r>
      <w:r w:rsidR="006D0753">
        <w:t xml:space="preserve"> </w:t>
      </w:r>
      <w:r w:rsidR="00571685">
        <w:t>Und a</w:t>
      </w:r>
      <w:r w:rsidR="006D0753">
        <w:t xml:space="preserve">uch </w:t>
      </w:r>
      <w:r w:rsidR="00F072F9">
        <w:t>D</w:t>
      </w:r>
      <w:r w:rsidR="006D0753">
        <w:t>d</w:t>
      </w:r>
      <w:r w:rsidR="00F072F9">
        <w:t>u kannst sie schneller aufschreiben.</w:t>
      </w:r>
    </w:p>
    <w:p w14:paraId="1F5C3962" w14:textId="52840BBA" w:rsidR="000D281E" w:rsidRDefault="00885845">
      <w:pPr>
        <w:keepNext/>
        <w:keepLines/>
        <w:rPr>
          <w:b/>
          <w:bCs/>
          <w:color w:val="4472C4"/>
          <w:sz w:val="24"/>
          <w:szCs w:val="24"/>
        </w:rPr>
      </w:pPr>
      <w:r>
        <w:rPr>
          <w:noProof/>
          <w:lang w:eastAsia="de-CH"/>
        </w:rPr>
        <w:drawing>
          <wp:inline distT="0" distB="0" distL="0" distR="0" wp14:anchorId="034C0D3C" wp14:editId="07777777">
            <wp:extent cx="208280" cy="337820"/>
            <wp:effectExtent l="0" t="0" r="0" b="0"/>
            <wp:docPr id="804397251" name="Bild8" descr="P9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8"/>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r>
        <w:rPr>
          <w:b/>
          <w:bCs/>
          <w:color w:val="4472C4" w:themeColor="accent1"/>
          <w:sz w:val="24"/>
          <w:szCs w:val="24"/>
        </w:rPr>
        <w:t xml:space="preserve"> Rätsel 3 – </w:t>
      </w:r>
      <w:r w:rsidR="00FF6473">
        <w:rPr>
          <w:b/>
          <w:bCs/>
          <w:color w:val="4472C4" w:themeColor="accent1"/>
          <w:sz w:val="24"/>
          <w:szCs w:val="24"/>
        </w:rPr>
        <w:t xml:space="preserve">Buchstaben </w:t>
      </w:r>
      <w:r w:rsidR="00007D19">
        <w:rPr>
          <w:b/>
          <w:bCs/>
          <w:color w:val="4472C4" w:themeColor="accent1"/>
          <w:sz w:val="24"/>
          <w:szCs w:val="24"/>
        </w:rPr>
        <w:t>in Wörtern austauschen</w:t>
      </w:r>
    </w:p>
    <w:p w14:paraId="18B9FCEE" w14:textId="62B1E9A8" w:rsidR="000D281E" w:rsidRDefault="00007D19" w:rsidP="003208EC">
      <w:pPr>
        <w:spacing w:after="0"/>
      </w:pPr>
      <w:r>
        <w:t>Wann betrach</w:t>
      </w:r>
      <w:r w:rsidR="00535BE1">
        <w:t>t</w:t>
      </w:r>
      <w:r>
        <w:t>en wir die Darstellungen von zwei unterschiedlichen Wörtern als ähnlich? Eine Möglichkeit ist wie unten im Bild: Durch den Austausch eines Buchstabens erhäl</w:t>
      </w:r>
      <w:r w:rsidR="009F7E35">
        <w:t>t</w:t>
      </w:r>
      <w:r>
        <w:t>st du ein anderes Wort.</w:t>
      </w:r>
    </w:p>
    <w:tbl>
      <w:tblPr>
        <w:tblW w:w="8847" w:type="dxa"/>
        <w:tblCellMar>
          <w:left w:w="98" w:type="dxa"/>
        </w:tblCellMar>
        <w:tblLook w:val="0400" w:firstRow="0" w:lastRow="0" w:firstColumn="0" w:lastColumn="0" w:noHBand="0" w:noVBand="1"/>
      </w:tblPr>
      <w:tblGrid>
        <w:gridCol w:w="330"/>
        <w:gridCol w:w="340"/>
        <w:gridCol w:w="350"/>
        <w:gridCol w:w="399"/>
        <w:gridCol w:w="226"/>
        <w:gridCol w:w="212"/>
        <w:gridCol w:w="330"/>
        <w:gridCol w:w="340"/>
        <w:gridCol w:w="350"/>
        <w:gridCol w:w="399"/>
        <w:gridCol w:w="226"/>
        <w:gridCol w:w="212"/>
        <w:gridCol w:w="330"/>
        <w:gridCol w:w="340"/>
        <w:gridCol w:w="350"/>
        <w:gridCol w:w="399"/>
        <w:gridCol w:w="226"/>
        <w:gridCol w:w="212"/>
        <w:gridCol w:w="330"/>
        <w:gridCol w:w="340"/>
        <w:gridCol w:w="350"/>
        <w:gridCol w:w="399"/>
        <w:gridCol w:w="226"/>
        <w:gridCol w:w="212"/>
        <w:gridCol w:w="330"/>
        <w:gridCol w:w="340"/>
        <w:gridCol w:w="350"/>
        <w:gridCol w:w="399"/>
      </w:tblGrid>
      <w:tr w:rsidR="00FD0FDA" w:rsidRPr="000C3C53" w14:paraId="1E6884A2" w14:textId="77777777" w:rsidTr="00FD0FDA">
        <w:trPr>
          <w:trHeight w:val="397"/>
        </w:trPr>
        <w:tc>
          <w:tcPr>
            <w:tcW w:w="330" w:type="dxa"/>
            <w:shd w:val="clear" w:color="auto" w:fill="auto"/>
            <w:vAlign w:val="center"/>
          </w:tcPr>
          <w:p w14:paraId="098161CD" w14:textId="70E5F376" w:rsidR="00FD0FDA" w:rsidRPr="000C3C53" w:rsidRDefault="00FD0FDA" w:rsidP="0058593F">
            <w:pPr>
              <w:spacing w:after="0"/>
              <w:jc w:val="center"/>
              <w:rPr>
                <w:b/>
                <w:bCs/>
                <w:color w:val="ED7D31" w:themeColor="accent2"/>
              </w:rPr>
            </w:pPr>
            <w:r w:rsidRPr="000C3C53">
              <w:rPr>
                <w:b/>
                <w:bCs/>
                <w:color w:val="ED7D31" w:themeColor="accent2"/>
              </w:rPr>
              <w:t>R</w:t>
            </w:r>
          </w:p>
        </w:tc>
        <w:tc>
          <w:tcPr>
            <w:tcW w:w="340" w:type="dxa"/>
            <w:shd w:val="clear" w:color="auto" w:fill="auto"/>
            <w:vAlign w:val="center"/>
          </w:tcPr>
          <w:p w14:paraId="4391BCF4" w14:textId="77777777" w:rsidR="00FD0FDA" w:rsidRPr="000C3C53" w:rsidRDefault="00FD0FDA" w:rsidP="0058593F">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490AC16B" w14:textId="77777777" w:rsidR="00FD0FDA" w:rsidRPr="000C3C53" w:rsidRDefault="00FD0FDA" w:rsidP="0058593F">
            <w:pPr>
              <w:spacing w:after="0"/>
              <w:jc w:val="center"/>
              <w:rPr>
                <w:b/>
                <w:bCs/>
                <w:color w:val="ED7D31" w:themeColor="accent2"/>
              </w:rPr>
            </w:pPr>
            <w:r w:rsidRPr="000C3C53">
              <w:rPr>
                <w:b/>
                <w:bCs/>
                <w:color w:val="ED7D31" w:themeColor="accent2"/>
              </w:rPr>
              <w:t>U</w:t>
            </w:r>
          </w:p>
        </w:tc>
        <w:tc>
          <w:tcPr>
            <w:tcW w:w="399" w:type="dxa"/>
            <w:shd w:val="clear" w:color="auto" w:fill="auto"/>
            <w:vAlign w:val="center"/>
          </w:tcPr>
          <w:p w14:paraId="3CAB0B79" w14:textId="77777777" w:rsidR="00FD0FDA" w:rsidRPr="000C3C53" w:rsidRDefault="00FD0FDA" w:rsidP="0058593F">
            <w:pPr>
              <w:spacing w:after="0"/>
              <w:jc w:val="center"/>
              <w:rPr>
                <w:b/>
                <w:bCs/>
                <w:color w:val="ED7D31" w:themeColor="accent2"/>
              </w:rPr>
            </w:pPr>
            <w:r w:rsidRPr="000C3C53">
              <w:rPr>
                <w:b/>
                <w:bCs/>
                <w:color w:val="ED7D31" w:themeColor="accent2"/>
              </w:rPr>
              <w:t>M</w:t>
            </w:r>
          </w:p>
        </w:tc>
        <w:tc>
          <w:tcPr>
            <w:tcW w:w="226" w:type="dxa"/>
          </w:tcPr>
          <w:p w14:paraId="1DE13409" w14:textId="77777777" w:rsidR="00FD0FDA" w:rsidRPr="000C3C53" w:rsidRDefault="00FD0FDA" w:rsidP="0058593F">
            <w:pPr>
              <w:spacing w:after="0"/>
              <w:jc w:val="center"/>
              <w:rPr>
                <w:b/>
                <w:bCs/>
                <w:color w:val="ED7D31" w:themeColor="accent2"/>
              </w:rPr>
            </w:pPr>
          </w:p>
        </w:tc>
        <w:tc>
          <w:tcPr>
            <w:tcW w:w="212" w:type="dxa"/>
            <w:shd w:val="clear" w:color="auto" w:fill="auto"/>
            <w:vAlign w:val="center"/>
          </w:tcPr>
          <w:p w14:paraId="08E4067D" w14:textId="6321AC70" w:rsidR="00FD0FDA" w:rsidRPr="000C3C53" w:rsidRDefault="00FD0FDA" w:rsidP="0058593F">
            <w:pPr>
              <w:spacing w:after="0"/>
              <w:jc w:val="center"/>
              <w:rPr>
                <w:b/>
                <w:bCs/>
                <w:color w:val="ED7D31" w:themeColor="accent2"/>
              </w:rPr>
            </w:pPr>
          </w:p>
        </w:tc>
        <w:tc>
          <w:tcPr>
            <w:tcW w:w="330" w:type="dxa"/>
            <w:shd w:val="clear" w:color="auto" w:fill="auto"/>
            <w:vAlign w:val="center"/>
          </w:tcPr>
          <w:p w14:paraId="2ED9A19C" w14:textId="77777777" w:rsidR="00FD0FDA" w:rsidRPr="000C3C53" w:rsidRDefault="00FD0FDA" w:rsidP="0058593F">
            <w:pPr>
              <w:spacing w:after="0"/>
              <w:jc w:val="center"/>
              <w:rPr>
                <w:b/>
                <w:bCs/>
                <w:color w:val="ED7D31" w:themeColor="accent2"/>
              </w:rPr>
            </w:pPr>
            <w:r w:rsidRPr="000C3C53">
              <w:rPr>
                <w:b/>
                <w:bCs/>
                <w:color w:val="ED7D31" w:themeColor="accent2"/>
              </w:rPr>
              <w:t>R</w:t>
            </w:r>
          </w:p>
        </w:tc>
        <w:tc>
          <w:tcPr>
            <w:tcW w:w="340" w:type="dxa"/>
            <w:shd w:val="clear" w:color="auto" w:fill="auto"/>
            <w:vAlign w:val="center"/>
          </w:tcPr>
          <w:p w14:paraId="6E1999FD" w14:textId="77777777" w:rsidR="00FD0FDA" w:rsidRPr="000C3C53" w:rsidRDefault="00FD0FDA" w:rsidP="0058593F">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67356137" w14:textId="77777777" w:rsidR="00FD0FDA" w:rsidRPr="000C3C53" w:rsidRDefault="00FD0FDA" w:rsidP="0058593F">
            <w:pPr>
              <w:spacing w:after="0"/>
              <w:jc w:val="center"/>
              <w:rPr>
                <w:b/>
                <w:bCs/>
                <w:color w:val="ED7D31" w:themeColor="accent2"/>
              </w:rPr>
            </w:pPr>
            <w:r w:rsidRPr="000C3C53">
              <w:rPr>
                <w:b/>
                <w:bCs/>
                <w:color w:val="ED7D31" w:themeColor="accent2"/>
              </w:rPr>
              <w:t>U</w:t>
            </w:r>
          </w:p>
        </w:tc>
        <w:tc>
          <w:tcPr>
            <w:tcW w:w="399" w:type="dxa"/>
            <w:shd w:val="clear" w:color="auto" w:fill="auto"/>
            <w:vAlign w:val="center"/>
          </w:tcPr>
          <w:p w14:paraId="05DF60D0" w14:textId="77777777" w:rsidR="00FD0FDA" w:rsidRPr="000C3C53" w:rsidRDefault="00FD0FDA" w:rsidP="0058593F">
            <w:pPr>
              <w:spacing w:after="0"/>
              <w:jc w:val="center"/>
              <w:rPr>
                <w:b/>
                <w:bCs/>
                <w:color w:val="ED7D31" w:themeColor="accent2"/>
              </w:rPr>
            </w:pPr>
            <w:r w:rsidRPr="000C3C53">
              <w:rPr>
                <w:b/>
                <w:bCs/>
                <w:color w:val="ED7D31" w:themeColor="accent2"/>
              </w:rPr>
              <w:t>M</w:t>
            </w:r>
          </w:p>
        </w:tc>
        <w:tc>
          <w:tcPr>
            <w:tcW w:w="226" w:type="dxa"/>
          </w:tcPr>
          <w:p w14:paraId="324CB1C0" w14:textId="77777777" w:rsidR="00FD0FDA" w:rsidRPr="000C3C53" w:rsidRDefault="00FD0FDA" w:rsidP="0058593F">
            <w:pPr>
              <w:spacing w:after="0"/>
              <w:jc w:val="center"/>
              <w:rPr>
                <w:b/>
                <w:bCs/>
                <w:color w:val="ED7D31" w:themeColor="accent2"/>
              </w:rPr>
            </w:pPr>
          </w:p>
        </w:tc>
        <w:tc>
          <w:tcPr>
            <w:tcW w:w="212" w:type="dxa"/>
            <w:shd w:val="clear" w:color="auto" w:fill="auto"/>
            <w:vAlign w:val="center"/>
          </w:tcPr>
          <w:p w14:paraId="6591B944" w14:textId="61CA8B3E" w:rsidR="00FD0FDA" w:rsidRPr="000C3C53" w:rsidRDefault="00FD0FDA" w:rsidP="0058593F">
            <w:pPr>
              <w:spacing w:after="0"/>
              <w:jc w:val="center"/>
              <w:rPr>
                <w:b/>
                <w:bCs/>
                <w:color w:val="ED7D31" w:themeColor="accent2"/>
              </w:rPr>
            </w:pPr>
          </w:p>
        </w:tc>
        <w:tc>
          <w:tcPr>
            <w:tcW w:w="330" w:type="dxa"/>
            <w:shd w:val="clear" w:color="auto" w:fill="auto"/>
            <w:vAlign w:val="center"/>
          </w:tcPr>
          <w:p w14:paraId="227D5E44" w14:textId="77777777" w:rsidR="00FD0FDA" w:rsidRPr="000C3C53" w:rsidRDefault="00FD0FDA" w:rsidP="0058593F">
            <w:pPr>
              <w:spacing w:after="0"/>
              <w:jc w:val="center"/>
              <w:rPr>
                <w:b/>
                <w:bCs/>
                <w:color w:val="ED7D31" w:themeColor="accent2"/>
              </w:rPr>
            </w:pPr>
            <w:r w:rsidRPr="000C3C53">
              <w:rPr>
                <w:b/>
                <w:bCs/>
                <w:color w:val="ED7D31" w:themeColor="accent2"/>
              </w:rPr>
              <w:t>R</w:t>
            </w:r>
          </w:p>
        </w:tc>
        <w:tc>
          <w:tcPr>
            <w:tcW w:w="340" w:type="dxa"/>
            <w:shd w:val="clear" w:color="auto" w:fill="auto"/>
            <w:vAlign w:val="center"/>
          </w:tcPr>
          <w:p w14:paraId="3E961425" w14:textId="77777777" w:rsidR="00FD0FDA" w:rsidRPr="000C3C53" w:rsidRDefault="00FD0FDA" w:rsidP="0058593F">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1E8FA72F" w14:textId="77777777" w:rsidR="00FD0FDA" w:rsidRPr="000C3C53" w:rsidRDefault="00FD0FDA" w:rsidP="0058593F">
            <w:pPr>
              <w:spacing w:after="0"/>
              <w:jc w:val="center"/>
              <w:rPr>
                <w:b/>
                <w:bCs/>
                <w:color w:val="ED7D31" w:themeColor="accent2"/>
              </w:rPr>
            </w:pPr>
            <w:r w:rsidRPr="000C3C53">
              <w:rPr>
                <w:b/>
                <w:bCs/>
                <w:color w:val="ED7D31" w:themeColor="accent2"/>
              </w:rPr>
              <w:t>U</w:t>
            </w:r>
          </w:p>
        </w:tc>
        <w:tc>
          <w:tcPr>
            <w:tcW w:w="399" w:type="dxa"/>
            <w:shd w:val="clear" w:color="auto" w:fill="auto"/>
            <w:vAlign w:val="center"/>
          </w:tcPr>
          <w:p w14:paraId="080D8474" w14:textId="77777777" w:rsidR="00FD0FDA" w:rsidRPr="000C3C53" w:rsidRDefault="00FD0FDA" w:rsidP="0058593F">
            <w:pPr>
              <w:spacing w:after="0"/>
              <w:jc w:val="center"/>
              <w:rPr>
                <w:b/>
                <w:bCs/>
                <w:color w:val="ED7D31" w:themeColor="accent2"/>
              </w:rPr>
            </w:pPr>
            <w:r w:rsidRPr="000C3C53">
              <w:rPr>
                <w:b/>
                <w:bCs/>
                <w:color w:val="ED7D31" w:themeColor="accent2"/>
              </w:rPr>
              <w:t>M</w:t>
            </w:r>
          </w:p>
        </w:tc>
        <w:tc>
          <w:tcPr>
            <w:tcW w:w="226" w:type="dxa"/>
          </w:tcPr>
          <w:p w14:paraId="04CCE804" w14:textId="77777777" w:rsidR="00FD0FDA" w:rsidRPr="000C3C53" w:rsidRDefault="00FD0FDA" w:rsidP="0058593F">
            <w:pPr>
              <w:spacing w:after="0"/>
              <w:jc w:val="center"/>
              <w:rPr>
                <w:b/>
                <w:bCs/>
                <w:color w:val="ED7D31" w:themeColor="accent2"/>
              </w:rPr>
            </w:pPr>
          </w:p>
        </w:tc>
        <w:tc>
          <w:tcPr>
            <w:tcW w:w="212" w:type="dxa"/>
            <w:shd w:val="clear" w:color="auto" w:fill="auto"/>
            <w:vAlign w:val="center"/>
          </w:tcPr>
          <w:p w14:paraId="099F0978" w14:textId="514CA7C4" w:rsidR="00FD0FDA" w:rsidRPr="000C3C53" w:rsidRDefault="00FD0FDA" w:rsidP="0058593F">
            <w:pPr>
              <w:spacing w:after="0"/>
              <w:jc w:val="center"/>
              <w:rPr>
                <w:b/>
                <w:bCs/>
                <w:color w:val="ED7D31" w:themeColor="accent2"/>
              </w:rPr>
            </w:pPr>
          </w:p>
        </w:tc>
        <w:tc>
          <w:tcPr>
            <w:tcW w:w="330" w:type="dxa"/>
            <w:shd w:val="clear" w:color="auto" w:fill="auto"/>
            <w:vAlign w:val="center"/>
          </w:tcPr>
          <w:p w14:paraId="353B0454" w14:textId="77777777" w:rsidR="00FD0FDA" w:rsidRPr="000C3C53" w:rsidRDefault="00FD0FDA" w:rsidP="0058593F">
            <w:pPr>
              <w:spacing w:after="0"/>
              <w:jc w:val="center"/>
              <w:rPr>
                <w:b/>
                <w:bCs/>
                <w:color w:val="ED7D31" w:themeColor="accent2"/>
              </w:rPr>
            </w:pPr>
            <w:r w:rsidRPr="000C3C53">
              <w:rPr>
                <w:b/>
                <w:bCs/>
                <w:color w:val="ED7D31" w:themeColor="accent2"/>
              </w:rPr>
              <w:t>R</w:t>
            </w:r>
          </w:p>
        </w:tc>
        <w:tc>
          <w:tcPr>
            <w:tcW w:w="340" w:type="dxa"/>
            <w:shd w:val="clear" w:color="auto" w:fill="auto"/>
            <w:vAlign w:val="center"/>
          </w:tcPr>
          <w:p w14:paraId="3421EC26" w14:textId="77777777" w:rsidR="00FD0FDA" w:rsidRPr="000C3C53" w:rsidRDefault="00FD0FDA" w:rsidP="0058593F">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146D3B49" w14:textId="77777777" w:rsidR="00FD0FDA" w:rsidRPr="000C3C53" w:rsidRDefault="00FD0FDA" w:rsidP="0058593F">
            <w:pPr>
              <w:spacing w:after="0"/>
              <w:jc w:val="center"/>
              <w:rPr>
                <w:b/>
                <w:bCs/>
                <w:color w:val="ED7D31" w:themeColor="accent2"/>
              </w:rPr>
            </w:pPr>
            <w:r w:rsidRPr="000C3C53">
              <w:rPr>
                <w:b/>
                <w:bCs/>
                <w:color w:val="ED7D31" w:themeColor="accent2"/>
              </w:rPr>
              <w:t>U</w:t>
            </w:r>
          </w:p>
        </w:tc>
        <w:tc>
          <w:tcPr>
            <w:tcW w:w="399" w:type="dxa"/>
            <w:shd w:val="clear" w:color="auto" w:fill="auto"/>
            <w:vAlign w:val="center"/>
          </w:tcPr>
          <w:p w14:paraId="3D880BF4" w14:textId="77777777" w:rsidR="00FD0FDA" w:rsidRPr="000C3C53" w:rsidRDefault="00FD0FDA" w:rsidP="0058593F">
            <w:pPr>
              <w:spacing w:after="0"/>
              <w:jc w:val="center"/>
              <w:rPr>
                <w:b/>
                <w:bCs/>
                <w:color w:val="ED7D31" w:themeColor="accent2"/>
              </w:rPr>
            </w:pPr>
            <w:r w:rsidRPr="000C3C53">
              <w:rPr>
                <w:b/>
                <w:bCs/>
                <w:color w:val="ED7D31" w:themeColor="accent2"/>
              </w:rPr>
              <w:t>M</w:t>
            </w:r>
          </w:p>
        </w:tc>
        <w:tc>
          <w:tcPr>
            <w:tcW w:w="226" w:type="dxa"/>
          </w:tcPr>
          <w:p w14:paraId="13850C29" w14:textId="77777777" w:rsidR="00FD0FDA" w:rsidRPr="000C3C53" w:rsidRDefault="00FD0FDA" w:rsidP="0058593F">
            <w:pPr>
              <w:spacing w:after="0"/>
              <w:jc w:val="center"/>
              <w:rPr>
                <w:b/>
                <w:bCs/>
                <w:color w:val="ED7D31" w:themeColor="accent2"/>
              </w:rPr>
            </w:pPr>
          </w:p>
        </w:tc>
        <w:tc>
          <w:tcPr>
            <w:tcW w:w="212" w:type="dxa"/>
            <w:shd w:val="clear" w:color="auto" w:fill="auto"/>
            <w:vAlign w:val="center"/>
          </w:tcPr>
          <w:p w14:paraId="273F5E78" w14:textId="49D88C24" w:rsidR="00FD0FDA" w:rsidRPr="000C3C53" w:rsidRDefault="00FD0FDA" w:rsidP="0058593F">
            <w:pPr>
              <w:spacing w:after="0"/>
              <w:jc w:val="center"/>
              <w:rPr>
                <w:b/>
                <w:bCs/>
                <w:color w:val="ED7D31" w:themeColor="accent2"/>
              </w:rPr>
            </w:pPr>
          </w:p>
        </w:tc>
        <w:tc>
          <w:tcPr>
            <w:tcW w:w="330" w:type="dxa"/>
            <w:shd w:val="clear" w:color="auto" w:fill="auto"/>
            <w:vAlign w:val="center"/>
          </w:tcPr>
          <w:p w14:paraId="4517D85E" w14:textId="77777777" w:rsidR="00FD0FDA" w:rsidRPr="000C3C53" w:rsidRDefault="00FD0FDA" w:rsidP="0058593F">
            <w:pPr>
              <w:spacing w:after="0"/>
              <w:jc w:val="center"/>
              <w:rPr>
                <w:b/>
                <w:bCs/>
                <w:color w:val="ED7D31" w:themeColor="accent2"/>
              </w:rPr>
            </w:pPr>
            <w:r w:rsidRPr="000C3C53">
              <w:rPr>
                <w:b/>
                <w:bCs/>
                <w:color w:val="ED7D31" w:themeColor="accent2"/>
              </w:rPr>
              <w:t>R</w:t>
            </w:r>
          </w:p>
        </w:tc>
        <w:tc>
          <w:tcPr>
            <w:tcW w:w="340" w:type="dxa"/>
            <w:shd w:val="clear" w:color="auto" w:fill="auto"/>
            <w:vAlign w:val="center"/>
          </w:tcPr>
          <w:p w14:paraId="3ED45F85" w14:textId="77777777" w:rsidR="00FD0FDA" w:rsidRPr="000C3C53" w:rsidRDefault="00FD0FDA" w:rsidP="0058593F">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74615531" w14:textId="77777777" w:rsidR="00FD0FDA" w:rsidRPr="000C3C53" w:rsidRDefault="00FD0FDA" w:rsidP="0058593F">
            <w:pPr>
              <w:spacing w:after="0"/>
              <w:jc w:val="center"/>
              <w:rPr>
                <w:b/>
                <w:bCs/>
                <w:color w:val="ED7D31" w:themeColor="accent2"/>
              </w:rPr>
            </w:pPr>
            <w:r w:rsidRPr="000C3C53">
              <w:rPr>
                <w:b/>
                <w:bCs/>
                <w:color w:val="ED7D31" w:themeColor="accent2"/>
              </w:rPr>
              <w:t>U</w:t>
            </w:r>
          </w:p>
        </w:tc>
        <w:tc>
          <w:tcPr>
            <w:tcW w:w="399" w:type="dxa"/>
            <w:shd w:val="clear" w:color="auto" w:fill="auto"/>
            <w:vAlign w:val="center"/>
          </w:tcPr>
          <w:p w14:paraId="550E3DDF" w14:textId="38734A32" w:rsidR="00FD0FDA" w:rsidRPr="000C3C53" w:rsidRDefault="00FD0FDA" w:rsidP="0058593F">
            <w:pPr>
              <w:spacing w:after="0"/>
              <w:jc w:val="center"/>
              <w:rPr>
                <w:b/>
                <w:bCs/>
                <w:color w:val="ED7D31" w:themeColor="accent2"/>
              </w:rPr>
            </w:pPr>
            <w:r w:rsidRPr="000C3C53">
              <w:rPr>
                <w:b/>
                <w:bCs/>
                <w:color w:val="ED7D31" w:themeColor="accent2"/>
              </w:rPr>
              <w:t>M</w:t>
            </w:r>
          </w:p>
        </w:tc>
      </w:tr>
      <w:tr w:rsidR="00FD0FDA" w:rsidRPr="000C3C53" w14:paraId="1E188707" w14:textId="77777777" w:rsidTr="00FD0FDA">
        <w:trPr>
          <w:trHeight w:val="397"/>
        </w:trPr>
        <w:tc>
          <w:tcPr>
            <w:tcW w:w="330" w:type="dxa"/>
            <w:shd w:val="clear" w:color="auto" w:fill="auto"/>
            <w:vAlign w:val="center"/>
          </w:tcPr>
          <w:p w14:paraId="2AB4EE8E" w14:textId="14058D36" w:rsidR="00FD0FDA" w:rsidRPr="000C3C53" w:rsidRDefault="00FD0FDA" w:rsidP="0058593F">
            <w:pPr>
              <w:jc w:val="center"/>
              <w:rPr>
                <w:b/>
                <w:bCs/>
                <w:color w:val="ED7D31" w:themeColor="accent2"/>
              </w:rPr>
            </w:pPr>
            <w:r w:rsidRPr="000C3C53">
              <w:rPr>
                <w:b/>
                <w:bCs/>
                <w:noProof/>
                <w:color w:val="ED7D31" w:themeColor="accent2"/>
                <w:lang w:eastAsia="de-CH"/>
              </w:rPr>
              <mc:AlternateContent>
                <mc:Choice Requires="wps">
                  <w:drawing>
                    <wp:anchor distT="0" distB="0" distL="114300" distR="114300" simplePos="0" relativeHeight="251770880" behindDoc="0" locked="0" layoutInCell="1" allowOverlap="1" wp14:anchorId="3406FCD3" wp14:editId="0B1E0AF0">
                      <wp:simplePos x="0" y="0"/>
                      <wp:positionH relativeFrom="column">
                        <wp:posOffset>0</wp:posOffset>
                      </wp:positionH>
                      <wp:positionV relativeFrom="paragraph">
                        <wp:posOffset>635</wp:posOffset>
                      </wp:positionV>
                      <wp:extent cx="0" cy="224969"/>
                      <wp:effectExtent l="76200" t="0" r="57150" b="60960"/>
                      <wp:wrapNone/>
                      <wp:docPr id="804397269" name="Straight Arrow Connector 26" descr="P125C29T3#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4969"/>
                              </a:xfrm>
                              <a:prstGeom prst="straightConnector1">
                                <a:avLst/>
                              </a:prstGeom>
                              <a:ln>
                                <a:solidFill>
                                  <a:srgbClr val="FF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90FDE5" id="_x0000_t32" coordsize="21600,21600" o:spt="32" o:oned="t" path="m,l21600,21600e" filled="f">
                      <v:path arrowok="t" fillok="f" o:connecttype="none"/>
                      <o:lock v:ext="edit" shapetype="t"/>
                    </v:shapetype>
                    <v:shape id="Straight Arrow Connector 26" o:spid="_x0000_s1026" type="#_x0000_t32" alt="P125C29T3#y1" style="position:absolute;margin-left:0;margin-top:.05pt;width:0;height:17.7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" strokecolor="red" strokeweight=".5pt">
                      <v:stroke endarrow="block" joinstyle="miter"/>
                      <o:lock v:ext="edit" shapetype="f"/>
                    </v:shape>
                  </w:pict>
                </mc:Fallback>
              </mc:AlternateContent>
            </w:r>
          </w:p>
        </w:tc>
        <w:tc>
          <w:tcPr>
            <w:tcW w:w="340" w:type="dxa"/>
            <w:shd w:val="clear" w:color="auto" w:fill="auto"/>
            <w:vAlign w:val="center"/>
          </w:tcPr>
          <w:p w14:paraId="7A307DCC" w14:textId="77777777" w:rsidR="00FD0FDA" w:rsidRPr="000C3C53" w:rsidRDefault="00FD0FDA" w:rsidP="0058593F">
            <w:pPr>
              <w:jc w:val="center"/>
              <w:rPr>
                <w:b/>
                <w:bCs/>
                <w:color w:val="ED7D31" w:themeColor="accent2"/>
              </w:rPr>
            </w:pPr>
          </w:p>
        </w:tc>
        <w:tc>
          <w:tcPr>
            <w:tcW w:w="350" w:type="dxa"/>
            <w:shd w:val="clear" w:color="auto" w:fill="auto"/>
            <w:vAlign w:val="center"/>
          </w:tcPr>
          <w:p w14:paraId="3156EE80" w14:textId="77777777" w:rsidR="00FD0FDA" w:rsidRPr="000C3C53" w:rsidRDefault="00FD0FDA" w:rsidP="0058593F">
            <w:pPr>
              <w:jc w:val="center"/>
              <w:rPr>
                <w:b/>
                <w:bCs/>
                <w:color w:val="ED7D31" w:themeColor="accent2"/>
              </w:rPr>
            </w:pPr>
          </w:p>
        </w:tc>
        <w:tc>
          <w:tcPr>
            <w:tcW w:w="399" w:type="dxa"/>
            <w:shd w:val="clear" w:color="auto" w:fill="auto"/>
            <w:vAlign w:val="center"/>
          </w:tcPr>
          <w:p w14:paraId="6F0873D9" w14:textId="77777777" w:rsidR="00FD0FDA" w:rsidRPr="000C3C53" w:rsidRDefault="00FD0FDA" w:rsidP="0058593F">
            <w:pPr>
              <w:jc w:val="center"/>
              <w:rPr>
                <w:b/>
                <w:bCs/>
                <w:color w:val="ED7D31" w:themeColor="accent2"/>
              </w:rPr>
            </w:pPr>
          </w:p>
        </w:tc>
        <w:tc>
          <w:tcPr>
            <w:tcW w:w="226" w:type="dxa"/>
          </w:tcPr>
          <w:p w14:paraId="09C8E67E" w14:textId="77777777" w:rsidR="00FD0FDA" w:rsidRPr="000C3C53" w:rsidRDefault="00FD0FDA" w:rsidP="0058593F">
            <w:pPr>
              <w:jc w:val="center"/>
              <w:rPr>
                <w:b/>
                <w:bCs/>
                <w:color w:val="ED7D31" w:themeColor="accent2"/>
              </w:rPr>
            </w:pPr>
          </w:p>
        </w:tc>
        <w:tc>
          <w:tcPr>
            <w:tcW w:w="212" w:type="dxa"/>
            <w:shd w:val="clear" w:color="auto" w:fill="auto"/>
            <w:vAlign w:val="center"/>
          </w:tcPr>
          <w:p w14:paraId="32513362" w14:textId="6395ED99" w:rsidR="00FD0FDA" w:rsidRPr="000C3C53" w:rsidRDefault="00FD0FDA" w:rsidP="0058593F">
            <w:pPr>
              <w:jc w:val="center"/>
              <w:rPr>
                <w:b/>
                <w:bCs/>
                <w:color w:val="ED7D31" w:themeColor="accent2"/>
              </w:rPr>
            </w:pPr>
          </w:p>
        </w:tc>
        <w:tc>
          <w:tcPr>
            <w:tcW w:w="330" w:type="dxa"/>
            <w:shd w:val="clear" w:color="auto" w:fill="auto"/>
            <w:vAlign w:val="center"/>
          </w:tcPr>
          <w:p w14:paraId="702D11A3" w14:textId="05B05BFD" w:rsidR="00FD0FDA" w:rsidRPr="000C3C53" w:rsidRDefault="00FD0FDA" w:rsidP="0058593F">
            <w:pPr>
              <w:jc w:val="center"/>
              <w:rPr>
                <w:b/>
                <w:bCs/>
                <w:color w:val="ED7D31" w:themeColor="accent2"/>
              </w:rPr>
            </w:pPr>
            <w:r w:rsidRPr="000C3C53">
              <w:rPr>
                <w:b/>
                <w:bCs/>
                <w:noProof/>
                <w:color w:val="ED7D31" w:themeColor="accent2"/>
                <w:lang w:eastAsia="de-CH"/>
              </w:rPr>
              <mc:AlternateContent>
                <mc:Choice Requires="wps">
                  <w:drawing>
                    <wp:anchor distT="0" distB="0" distL="114300" distR="114300" simplePos="0" relativeHeight="251766784" behindDoc="0" locked="0" layoutInCell="1" allowOverlap="1" wp14:anchorId="59C5B839" wp14:editId="11394F35">
                      <wp:simplePos x="0" y="0"/>
                      <wp:positionH relativeFrom="column">
                        <wp:posOffset>-4445</wp:posOffset>
                      </wp:positionH>
                      <wp:positionV relativeFrom="paragraph">
                        <wp:posOffset>635</wp:posOffset>
                      </wp:positionV>
                      <wp:extent cx="0" cy="224969"/>
                      <wp:effectExtent l="76200" t="0" r="57150" b="60960"/>
                      <wp:wrapNone/>
                      <wp:docPr id="804397264" name="Straight Arrow Connector 26" descr="P131C35T3#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4969"/>
                              </a:xfrm>
                              <a:prstGeom prst="straightConnector1">
                                <a:avLst/>
                              </a:prstGeom>
                              <a:ln>
                                <a:solidFill>
                                  <a:srgbClr val="FF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11B317" id="Straight Arrow Connector 26" o:spid="_x0000_s1026" type="#_x0000_t32" alt="P131C35T3#y1" style="position:absolute;margin-left:-.35pt;margin-top:.05pt;width:0;height:17.7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" strokecolor="red" strokeweight=".5pt">
                      <v:stroke endarrow="block" joinstyle="miter"/>
                      <o:lock v:ext="edit" shapetype="f"/>
                    </v:shape>
                  </w:pict>
                </mc:Fallback>
              </mc:AlternateContent>
            </w:r>
          </w:p>
        </w:tc>
        <w:tc>
          <w:tcPr>
            <w:tcW w:w="340" w:type="dxa"/>
            <w:shd w:val="clear" w:color="auto" w:fill="auto"/>
            <w:vAlign w:val="center"/>
          </w:tcPr>
          <w:p w14:paraId="0C0A8EA8" w14:textId="77777777" w:rsidR="00FD0FDA" w:rsidRPr="000C3C53" w:rsidRDefault="00FD0FDA" w:rsidP="0058593F">
            <w:pPr>
              <w:jc w:val="center"/>
              <w:rPr>
                <w:b/>
                <w:bCs/>
                <w:color w:val="ED7D31" w:themeColor="accent2"/>
              </w:rPr>
            </w:pPr>
          </w:p>
        </w:tc>
        <w:tc>
          <w:tcPr>
            <w:tcW w:w="350" w:type="dxa"/>
            <w:shd w:val="clear" w:color="auto" w:fill="auto"/>
            <w:vAlign w:val="center"/>
          </w:tcPr>
          <w:p w14:paraId="0C0F8100" w14:textId="77777777" w:rsidR="00FD0FDA" w:rsidRPr="000C3C53" w:rsidRDefault="00FD0FDA" w:rsidP="0058593F">
            <w:pPr>
              <w:jc w:val="center"/>
              <w:rPr>
                <w:b/>
                <w:bCs/>
                <w:color w:val="ED7D31" w:themeColor="accent2"/>
              </w:rPr>
            </w:pPr>
          </w:p>
        </w:tc>
        <w:tc>
          <w:tcPr>
            <w:tcW w:w="399" w:type="dxa"/>
            <w:shd w:val="clear" w:color="auto" w:fill="auto"/>
            <w:vAlign w:val="center"/>
          </w:tcPr>
          <w:p w14:paraId="49D498CB" w14:textId="77777777" w:rsidR="00FD0FDA" w:rsidRPr="000C3C53" w:rsidRDefault="00FD0FDA" w:rsidP="0058593F">
            <w:pPr>
              <w:jc w:val="center"/>
              <w:rPr>
                <w:b/>
                <w:bCs/>
                <w:color w:val="ED7D31" w:themeColor="accent2"/>
              </w:rPr>
            </w:pPr>
          </w:p>
        </w:tc>
        <w:tc>
          <w:tcPr>
            <w:tcW w:w="226" w:type="dxa"/>
          </w:tcPr>
          <w:p w14:paraId="50CEE4E6" w14:textId="77777777" w:rsidR="00FD0FDA" w:rsidRPr="000C3C53" w:rsidRDefault="00FD0FDA" w:rsidP="0058593F">
            <w:pPr>
              <w:jc w:val="center"/>
              <w:rPr>
                <w:b/>
                <w:bCs/>
                <w:color w:val="ED7D31" w:themeColor="accent2"/>
              </w:rPr>
            </w:pPr>
          </w:p>
        </w:tc>
        <w:tc>
          <w:tcPr>
            <w:tcW w:w="212" w:type="dxa"/>
            <w:shd w:val="clear" w:color="auto" w:fill="auto"/>
            <w:vAlign w:val="center"/>
          </w:tcPr>
          <w:p w14:paraId="7BF67BA2" w14:textId="434BDFA0" w:rsidR="00FD0FDA" w:rsidRPr="000C3C53" w:rsidRDefault="00FD0FDA" w:rsidP="0058593F">
            <w:pPr>
              <w:jc w:val="center"/>
              <w:rPr>
                <w:b/>
                <w:bCs/>
                <w:color w:val="ED7D31" w:themeColor="accent2"/>
              </w:rPr>
            </w:pPr>
          </w:p>
        </w:tc>
        <w:tc>
          <w:tcPr>
            <w:tcW w:w="330" w:type="dxa"/>
            <w:shd w:val="clear" w:color="auto" w:fill="auto"/>
            <w:vAlign w:val="center"/>
          </w:tcPr>
          <w:p w14:paraId="39F1F887" w14:textId="77777777" w:rsidR="00FD0FDA" w:rsidRPr="000C3C53" w:rsidRDefault="00FD0FDA" w:rsidP="0058593F">
            <w:pPr>
              <w:jc w:val="center"/>
              <w:rPr>
                <w:b/>
                <w:bCs/>
                <w:color w:val="ED7D31" w:themeColor="accent2"/>
              </w:rPr>
            </w:pPr>
          </w:p>
        </w:tc>
        <w:tc>
          <w:tcPr>
            <w:tcW w:w="340" w:type="dxa"/>
            <w:shd w:val="clear" w:color="auto" w:fill="auto"/>
            <w:vAlign w:val="center"/>
          </w:tcPr>
          <w:p w14:paraId="12D8247E" w14:textId="77777777" w:rsidR="00FD0FDA" w:rsidRPr="000C3C53" w:rsidRDefault="00FD0FDA" w:rsidP="0058593F">
            <w:pPr>
              <w:jc w:val="center"/>
              <w:rPr>
                <w:b/>
                <w:bCs/>
                <w:color w:val="ED7D31" w:themeColor="accent2"/>
              </w:rPr>
            </w:pPr>
          </w:p>
        </w:tc>
        <w:tc>
          <w:tcPr>
            <w:tcW w:w="350" w:type="dxa"/>
            <w:shd w:val="clear" w:color="auto" w:fill="auto"/>
            <w:vAlign w:val="center"/>
          </w:tcPr>
          <w:p w14:paraId="08FCBA43" w14:textId="18D72BB6" w:rsidR="00FD0FDA" w:rsidRPr="000C3C53" w:rsidRDefault="00FD0FDA" w:rsidP="0058593F">
            <w:pPr>
              <w:jc w:val="center"/>
              <w:rPr>
                <w:b/>
                <w:bCs/>
                <w:color w:val="ED7D31" w:themeColor="accent2"/>
              </w:rPr>
            </w:pPr>
            <w:r w:rsidRPr="000C3C53">
              <w:rPr>
                <w:b/>
                <w:bCs/>
                <w:noProof/>
                <w:color w:val="ED7D31" w:themeColor="accent2"/>
                <w:lang w:eastAsia="de-CH"/>
              </w:rPr>
              <mc:AlternateContent>
                <mc:Choice Requires="wps">
                  <w:drawing>
                    <wp:anchor distT="0" distB="0" distL="114300" distR="114300" simplePos="0" relativeHeight="251767808" behindDoc="0" locked="0" layoutInCell="1" allowOverlap="1" wp14:anchorId="11B4948D" wp14:editId="57B397E0">
                      <wp:simplePos x="0" y="0"/>
                      <wp:positionH relativeFrom="column">
                        <wp:posOffset>3175</wp:posOffset>
                      </wp:positionH>
                      <wp:positionV relativeFrom="paragraph">
                        <wp:posOffset>635</wp:posOffset>
                      </wp:positionV>
                      <wp:extent cx="0" cy="224969"/>
                      <wp:effectExtent l="76200" t="0" r="57150" b="60960"/>
                      <wp:wrapNone/>
                      <wp:docPr id="804397265" name="Straight Arrow Connector 26" descr="P139C43T3#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4969"/>
                              </a:xfrm>
                              <a:prstGeom prst="straightConnector1">
                                <a:avLst/>
                              </a:prstGeom>
                              <a:ln>
                                <a:solidFill>
                                  <a:srgbClr val="FF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CAB19" id="Straight Arrow Connector 26" o:spid="_x0000_s1026" type="#_x0000_t32" alt="P139C43T3#y1" style="position:absolute;margin-left:.25pt;margin-top:.05pt;width:0;height:17.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" strokecolor="red" strokeweight=".5pt">
                      <v:stroke endarrow="block" joinstyle="miter"/>
                      <o:lock v:ext="edit" shapetype="f"/>
                    </v:shape>
                  </w:pict>
                </mc:Fallback>
              </mc:AlternateContent>
            </w:r>
          </w:p>
        </w:tc>
        <w:tc>
          <w:tcPr>
            <w:tcW w:w="399" w:type="dxa"/>
            <w:shd w:val="clear" w:color="auto" w:fill="auto"/>
            <w:vAlign w:val="center"/>
          </w:tcPr>
          <w:p w14:paraId="62825090" w14:textId="77777777" w:rsidR="00FD0FDA" w:rsidRPr="000C3C53" w:rsidRDefault="00FD0FDA" w:rsidP="0058593F">
            <w:pPr>
              <w:jc w:val="center"/>
              <w:rPr>
                <w:b/>
                <w:bCs/>
                <w:color w:val="ED7D31" w:themeColor="accent2"/>
              </w:rPr>
            </w:pPr>
          </w:p>
        </w:tc>
        <w:tc>
          <w:tcPr>
            <w:tcW w:w="226" w:type="dxa"/>
          </w:tcPr>
          <w:p w14:paraId="0ED8A4B8" w14:textId="77777777" w:rsidR="00FD0FDA" w:rsidRPr="000C3C53" w:rsidRDefault="00FD0FDA" w:rsidP="0058593F">
            <w:pPr>
              <w:jc w:val="center"/>
              <w:rPr>
                <w:b/>
                <w:bCs/>
                <w:color w:val="ED7D31" w:themeColor="accent2"/>
              </w:rPr>
            </w:pPr>
          </w:p>
        </w:tc>
        <w:tc>
          <w:tcPr>
            <w:tcW w:w="212" w:type="dxa"/>
            <w:shd w:val="clear" w:color="auto" w:fill="auto"/>
            <w:vAlign w:val="center"/>
          </w:tcPr>
          <w:p w14:paraId="3C59954E" w14:textId="43EDA4D0" w:rsidR="00FD0FDA" w:rsidRPr="000C3C53" w:rsidRDefault="00FD0FDA" w:rsidP="0058593F">
            <w:pPr>
              <w:jc w:val="center"/>
              <w:rPr>
                <w:b/>
                <w:bCs/>
                <w:color w:val="ED7D31" w:themeColor="accent2"/>
              </w:rPr>
            </w:pPr>
          </w:p>
        </w:tc>
        <w:tc>
          <w:tcPr>
            <w:tcW w:w="330" w:type="dxa"/>
            <w:shd w:val="clear" w:color="auto" w:fill="auto"/>
            <w:vAlign w:val="center"/>
          </w:tcPr>
          <w:p w14:paraId="53C1A7E1" w14:textId="77777777" w:rsidR="00FD0FDA" w:rsidRPr="000C3C53" w:rsidRDefault="00FD0FDA" w:rsidP="0058593F">
            <w:pPr>
              <w:jc w:val="center"/>
              <w:rPr>
                <w:b/>
                <w:bCs/>
                <w:color w:val="ED7D31" w:themeColor="accent2"/>
              </w:rPr>
            </w:pPr>
          </w:p>
        </w:tc>
        <w:tc>
          <w:tcPr>
            <w:tcW w:w="340" w:type="dxa"/>
            <w:shd w:val="clear" w:color="auto" w:fill="auto"/>
            <w:vAlign w:val="center"/>
          </w:tcPr>
          <w:p w14:paraId="475234B6" w14:textId="77777777" w:rsidR="00FD0FDA" w:rsidRPr="000C3C53" w:rsidRDefault="00FD0FDA" w:rsidP="0058593F">
            <w:pPr>
              <w:jc w:val="center"/>
              <w:rPr>
                <w:b/>
                <w:bCs/>
                <w:color w:val="ED7D31" w:themeColor="accent2"/>
              </w:rPr>
            </w:pPr>
          </w:p>
        </w:tc>
        <w:tc>
          <w:tcPr>
            <w:tcW w:w="350" w:type="dxa"/>
            <w:shd w:val="clear" w:color="auto" w:fill="auto"/>
            <w:vAlign w:val="center"/>
          </w:tcPr>
          <w:p w14:paraId="37BCF904" w14:textId="77777777" w:rsidR="00FD0FDA" w:rsidRPr="000C3C53" w:rsidRDefault="00FD0FDA" w:rsidP="0058593F">
            <w:pPr>
              <w:jc w:val="center"/>
              <w:rPr>
                <w:b/>
                <w:bCs/>
                <w:color w:val="ED7D31" w:themeColor="accent2"/>
              </w:rPr>
            </w:pPr>
          </w:p>
        </w:tc>
        <w:tc>
          <w:tcPr>
            <w:tcW w:w="399" w:type="dxa"/>
            <w:shd w:val="clear" w:color="auto" w:fill="auto"/>
            <w:vAlign w:val="center"/>
          </w:tcPr>
          <w:p w14:paraId="67A9F28E" w14:textId="4CF59FE8" w:rsidR="00FD0FDA" w:rsidRPr="000C3C53" w:rsidRDefault="00FD0FDA" w:rsidP="0058593F">
            <w:pPr>
              <w:jc w:val="center"/>
              <w:rPr>
                <w:b/>
                <w:bCs/>
                <w:color w:val="ED7D31" w:themeColor="accent2"/>
              </w:rPr>
            </w:pPr>
            <w:r w:rsidRPr="000C3C53">
              <w:rPr>
                <w:b/>
                <w:bCs/>
                <w:noProof/>
                <w:color w:val="ED7D31" w:themeColor="accent2"/>
                <w:lang w:eastAsia="de-CH"/>
              </w:rPr>
              <mc:AlternateContent>
                <mc:Choice Requires="wps">
                  <w:drawing>
                    <wp:anchor distT="0" distB="0" distL="114300" distR="114300" simplePos="0" relativeHeight="251768832" behindDoc="0" locked="0" layoutInCell="1" allowOverlap="1" wp14:anchorId="06046A44" wp14:editId="726D6427">
                      <wp:simplePos x="0" y="0"/>
                      <wp:positionH relativeFrom="column">
                        <wp:posOffset>0</wp:posOffset>
                      </wp:positionH>
                      <wp:positionV relativeFrom="paragraph">
                        <wp:posOffset>635</wp:posOffset>
                      </wp:positionV>
                      <wp:extent cx="0" cy="224969"/>
                      <wp:effectExtent l="76200" t="0" r="57150" b="60960"/>
                      <wp:wrapNone/>
                      <wp:docPr id="804397266" name="Straight Arrow Connector 26" descr="P146C50T3#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4969"/>
                              </a:xfrm>
                              <a:prstGeom prst="straightConnector1">
                                <a:avLst/>
                              </a:prstGeom>
                              <a:ln>
                                <a:solidFill>
                                  <a:srgbClr val="FF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C887C3" id="Straight Arrow Connector 26" o:spid="_x0000_s1026" type="#_x0000_t32" alt="P146C50T3#y1" style="position:absolute;margin-left:0;margin-top:.05pt;width:0;height:17.7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" strokecolor="red" strokeweight=".5pt">
                      <v:stroke endarrow="block" joinstyle="miter"/>
                      <o:lock v:ext="edit" shapetype="f"/>
                    </v:shape>
                  </w:pict>
                </mc:Fallback>
              </mc:AlternateContent>
            </w:r>
          </w:p>
        </w:tc>
        <w:tc>
          <w:tcPr>
            <w:tcW w:w="226" w:type="dxa"/>
          </w:tcPr>
          <w:p w14:paraId="3E5BB1ED" w14:textId="77777777" w:rsidR="00FD0FDA" w:rsidRPr="000C3C53" w:rsidRDefault="00FD0FDA" w:rsidP="0058593F">
            <w:pPr>
              <w:jc w:val="center"/>
              <w:rPr>
                <w:b/>
                <w:bCs/>
                <w:color w:val="ED7D31" w:themeColor="accent2"/>
              </w:rPr>
            </w:pPr>
          </w:p>
        </w:tc>
        <w:tc>
          <w:tcPr>
            <w:tcW w:w="212" w:type="dxa"/>
            <w:shd w:val="clear" w:color="auto" w:fill="auto"/>
            <w:vAlign w:val="center"/>
          </w:tcPr>
          <w:p w14:paraId="7DCB2532" w14:textId="72303484" w:rsidR="00FD0FDA" w:rsidRPr="000C3C53" w:rsidRDefault="00FD0FDA" w:rsidP="0058593F">
            <w:pPr>
              <w:jc w:val="center"/>
              <w:rPr>
                <w:b/>
                <w:bCs/>
                <w:color w:val="ED7D31" w:themeColor="accent2"/>
              </w:rPr>
            </w:pPr>
          </w:p>
        </w:tc>
        <w:tc>
          <w:tcPr>
            <w:tcW w:w="330" w:type="dxa"/>
            <w:shd w:val="clear" w:color="auto" w:fill="auto"/>
            <w:vAlign w:val="center"/>
          </w:tcPr>
          <w:p w14:paraId="755EF9C7" w14:textId="77777777" w:rsidR="00FD0FDA" w:rsidRPr="000C3C53" w:rsidRDefault="00FD0FDA" w:rsidP="0058593F">
            <w:pPr>
              <w:jc w:val="center"/>
              <w:rPr>
                <w:b/>
                <w:bCs/>
                <w:color w:val="ED7D31" w:themeColor="accent2"/>
              </w:rPr>
            </w:pPr>
          </w:p>
        </w:tc>
        <w:tc>
          <w:tcPr>
            <w:tcW w:w="340" w:type="dxa"/>
            <w:shd w:val="clear" w:color="auto" w:fill="auto"/>
            <w:vAlign w:val="center"/>
          </w:tcPr>
          <w:p w14:paraId="57A148FE" w14:textId="77777777" w:rsidR="00FD0FDA" w:rsidRPr="000C3C53" w:rsidRDefault="00FD0FDA" w:rsidP="0058593F">
            <w:pPr>
              <w:jc w:val="center"/>
              <w:rPr>
                <w:b/>
                <w:bCs/>
                <w:color w:val="ED7D31" w:themeColor="accent2"/>
              </w:rPr>
            </w:pPr>
          </w:p>
        </w:tc>
        <w:tc>
          <w:tcPr>
            <w:tcW w:w="350" w:type="dxa"/>
            <w:shd w:val="clear" w:color="auto" w:fill="auto"/>
            <w:vAlign w:val="center"/>
          </w:tcPr>
          <w:p w14:paraId="617A224C" w14:textId="77777777" w:rsidR="00FD0FDA" w:rsidRPr="000C3C53" w:rsidRDefault="00FD0FDA" w:rsidP="0058593F">
            <w:pPr>
              <w:jc w:val="center"/>
              <w:rPr>
                <w:b/>
                <w:bCs/>
                <w:color w:val="ED7D31" w:themeColor="accent2"/>
              </w:rPr>
            </w:pPr>
          </w:p>
        </w:tc>
        <w:tc>
          <w:tcPr>
            <w:tcW w:w="399" w:type="dxa"/>
            <w:shd w:val="clear" w:color="auto" w:fill="auto"/>
            <w:vAlign w:val="center"/>
          </w:tcPr>
          <w:p w14:paraId="25829846" w14:textId="796CBF19" w:rsidR="00FD0FDA" w:rsidRPr="000C3C53" w:rsidRDefault="00FD0FDA" w:rsidP="0058593F">
            <w:pPr>
              <w:jc w:val="center"/>
              <w:rPr>
                <w:b/>
                <w:bCs/>
                <w:color w:val="ED7D31" w:themeColor="accent2"/>
              </w:rPr>
            </w:pPr>
            <w:r w:rsidRPr="000C3C53">
              <w:rPr>
                <w:b/>
                <w:bCs/>
                <w:noProof/>
                <w:color w:val="ED7D31" w:themeColor="accent2"/>
                <w:lang w:eastAsia="de-CH"/>
              </w:rPr>
              <mc:AlternateContent>
                <mc:Choice Requires="wps">
                  <w:drawing>
                    <wp:anchor distT="0" distB="0" distL="114300" distR="114300" simplePos="0" relativeHeight="251769856" behindDoc="0" locked="0" layoutInCell="1" allowOverlap="1" wp14:anchorId="5BEC0F1A" wp14:editId="0A0C3D61">
                      <wp:simplePos x="0" y="0"/>
                      <wp:positionH relativeFrom="column">
                        <wp:posOffset>-4445</wp:posOffset>
                      </wp:positionH>
                      <wp:positionV relativeFrom="paragraph">
                        <wp:posOffset>635</wp:posOffset>
                      </wp:positionV>
                      <wp:extent cx="0" cy="224969"/>
                      <wp:effectExtent l="76200" t="0" r="57150" b="60960"/>
                      <wp:wrapNone/>
                      <wp:docPr id="804397268" name="Straight Arrow Connector 26" descr="P152C56T3#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4969"/>
                              </a:xfrm>
                              <a:prstGeom prst="straightConnector1">
                                <a:avLst/>
                              </a:prstGeom>
                              <a:ln>
                                <a:solidFill>
                                  <a:srgbClr val="FF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C4A63C" id="Straight Arrow Connector 26" o:spid="_x0000_s1026" type="#_x0000_t32" alt="P152C56T3#y1" style="position:absolute;margin-left:-.35pt;margin-top:.05pt;width:0;height:17.7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" strokecolor="red" strokeweight=".5pt">
                      <v:stroke endarrow="block" joinstyle="miter"/>
                      <o:lock v:ext="edit" shapetype="f"/>
                    </v:shape>
                  </w:pict>
                </mc:Fallback>
              </mc:AlternateContent>
            </w:r>
          </w:p>
        </w:tc>
      </w:tr>
      <w:tr w:rsidR="00FD0FDA" w:rsidRPr="000C3C53" w14:paraId="70942D07" w14:textId="77777777" w:rsidTr="00FD0FDA">
        <w:trPr>
          <w:trHeight w:val="397"/>
        </w:trPr>
        <w:tc>
          <w:tcPr>
            <w:tcW w:w="330" w:type="dxa"/>
            <w:shd w:val="clear" w:color="auto" w:fill="auto"/>
            <w:vAlign w:val="center"/>
          </w:tcPr>
          <w:p w14:paraId="2E00E9F7" w14:textId="77777777" w:rsidR="00FD0FDA" w:rsidRPr="000C3C53" w:rsidRDefault="00FD0FDA" w:rsidP="0058593F">
            <w:pPr>
              <w:spacing w:after="0"/>
              <w:jc w:val="center"/>
              <w:rPr>
                <w:b/>
                <w:bCs/>
                <w:color w:val="ED7D31" w:themeColor="accent2"/>
              </w:rPr>
            </w:pPr>
            <w:r w:rsidRPr="000C3C53">
              <w:rPr>
                <w:b/>
                <w:bCs/>
                <w:color w:val="ED7D31" w:themeColor="accent2"/>
              </w:rPr>
              <w:t>K</w:t>
            </w:r>
          </w:p>
        </w:tc>
        <w:tc>
          <w:tcPr>
            <w:tcW w:w="340" w:type="dxa"/>
            <w:shd w:val="clear" w:color="auto" w:fill="auto"/>
            <w:vAlign w:val="center"/>
          </w:tcPr>
          <w:p w14:paraId="741C7B13" w14:textId="77777777" w:rsidR="00FD0FDA" w:rsidRPr="000C3C53" w:rsidRDefault="00FD0FDA" w:rsidP="0058593F">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03AA79A6" w14:textId="77777777" w:rsidR="00FD0FDA" w:rsidRPr="000C3C53" w:rsidRDefault="00FD0FDA" w:rsidP="0058593F">
            <w:pPr>
              <w:spacing w:after="0"/>
              <w:jc w:val="center"/>
              <w:rPr>
                <w:b/>
                <w:bCs/>
                <w:color w:val="ED7D31" w:themeColor="accent2"/>
              </w:rPr>
            </w:pPr>
            <w:r w:rsidRPr="000C3C53">
              <w:rPr>
                <w:b/>
                <w:bCs/>
                <w:color w:val="ED7D31" w:themeColor="accent2"/>
              </w:rPr>
              <w:t>U</w:t>
            </w:r>
          </w:p>
        </w:tc>
        <w:tc>
          <w:tcPr>
            <w:tcW w:w="399" w:type="dxa"/>
            <w:shd w:val="clear" w:color="auto" w:fill="auto"/>
            <w:vAlign w:val="center"/>
          </w:tcPr>
          <w:p w14:paraId="3E097E97" w14:textId="77777777" w:rsidR="00FD0FDA" w:rsidRPr="000C3C53" w:rsidRDefault="00FD0FDA" w:rsidP="0058593F">
            <w:pPr>
              <w:spacing w:after="0"/>
              <w:jc w:val="center"/>
              <w:rPr>
                <w:b/>
                <w:bCs/>
                <w:color w:val="ED7D31" w:themeColor="accent2"/>
              </w:rPr>
            </w:pPr>
            <w:r w:rsidRPr="000C3C53">
              <w:rPr>
                <w:b/>
                <w:bCs/>
                <w:color w:val="ED7D31" w:themeColor="accent2"/>
              </w:rPr>
              <w:t>M</w:t>
            </w:r>
          </w:p>
        </w:tc>
        <w:tc>
          <w:tcPr>
            <w:tcW w:w="226" w:type="dxa"/>
          </w:tcPr>
          <w:p w14:paraId="4317FED1" w14:textId="77777777" w:rsidR="00FD0FDA" w:rsidRPr="000C3C53" w:rsidRDefault="00FD0FDA" w:rsidP="0058593F">
            <w:pPr>
              <w:spacing w:after="0"/>
              <w:jc w:val="center"/>
              <w:rPr>
                <w:b/>
                <w:bCs/>
                <w:color w:val="ED7D31" w:themeColor="accent2"/>
              </w:rPr>
            </w:pPr>
          </w:p>
        </w:tc>
        <w:tc>
          <w:tcPr>
            <w:tcW w:w="212" w:type="dxa"/>
            <w:shd w:val="clear" w:color="auto" w:fill="auto"/>
            <w:vAlign w:val="center"/>
          </w:tcPr>
          <w:p w14:paraId="0D4A43EB" w14:textId="7B3F366D" w:rsidR="00FD0FDA" w:rsidRPr="000C3C53" w:rsidRDefault="00FD0FDA" w:rsidP="0058593F">
            <w:pPr>
              <w:spacing w:after="0"/>
              <w:jc w:val="center"/>
              <w:rPr>
                <w:b/>
                <w:bCs/>
                <w:color w:val="ED7D31" w:themeColor="accent2"/>
              </w:rPr>
            </w:pPr>
          </w:p>
        </w:tc>
        <w:tc>
          <w:tcPr>
            <w:tcW w:w="330" w:type="dxa"/>
            <w:shd w:val="clear" w:color="auto" w:fill="auto"/>
            <w:vAlign w:val="center"/>
          </w:tcPr>
          <w:p w14:paraId="751C58C6" w14:textId="77777777" w:rsidR="00FD0FDA" w:rsidRPr="000C3C53" w:rsidRDefault="00FD0FDA" w:rsidP="0058593F">
            <w:pPr>
              <w:spacing w:after="0"/>
              <w:jc w:val="center"/>
              <w:rPr>
                <w:b/>
                <w:bCs/>
                <w:color w:val="ED7D31" w:themeColor="accent2"/>
              </w:rPr>
            </w:pPr>
            <w:r w:rsidRPr="000C3C53">
              <w:rPr>
                <w:b/>
                <w:bCs/>
                <w:color w:val="ED7D31" w:themeColor="accent2"/>
              </w:rPr>
              <w:t>B</w:t>
            </w:r>
          </w:p>
        </w:tc>
        <w:tc>
          <w:tcPr>
            <w:tcW w:w="340" w:type="dxa"/>
            <w:shd w:val="clear" w:color="auto" w:fill="auto"/>
            <w:vAlign w:val="center"/>
          </w:tcPr>
          <w:p w14:paraId="5B868BEE" w14:textId="77777777" w:rsidR="00FD0FDA" w:rsidRPr="000C3C53" w:rsidRDefault="00FD0FDA" w:rsidP="0058593F">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53B307CB" w14:textId="77777777" w:rsidR="00FD0FDA" w:rsidRPr="000C3C53" w:rsidRDefault="00FD0FDA" w:rsidP="0058593F">
            <w:pPr>
              <w:spacing w:after="0"/>
              <w:jc w:val="center"/>
              <w:rPr>
                <w:b/>
                <w:bCs/>
                <w:color w:val="ED7D31" w:themeColor="accent2"/>
              </w:rPr>
            </w:pPr>
            <w:r w:rsidRPr="000C3C53">
              <w:rPr>
                <w:b/>
                <w:bCs/>
                <w:color w:val="ED7D31" w:themeColor="accent2"/>
              </w:rPr>
              <w:t>U</w:t>
            </w:r>
          </w:p>
        </w:tc>
        <w:tc>
          <w:tcPr>
            <w:tcW w:w="399" w:type="dxa"/>
            <w:shd w:val="clear" w:color="auto" w:fill="auto"/>
            <w:vAlign w:val="center"/>
          </w:tcPr>
          <w:p w14:paraId="163EEAE3" w14:textId="77777777" w:rsidR="00FD0FDA" w:rsidRPr="000C3C53" w:rsidRDefault="00FD0FDA" w:rsidP="0058593F">
            <w:pPr>
              <w:spacing w:after="0"/>
              <w:jc w:val="center"/>
              <w:rPr>
                <w:b/>
                <w:bCs/>
                <w:color w:val="ED7D31" w:themeColor="accent2"/>
              </w:rPr>
            </w:pPr>
            <w:r w:rsidRPr="000C3C53">
              <w:rPr>
                <w:b/>
                <w:bCs/>
                <w:color w:val="ED7D31" w:themeColor="accent2"/>
              </w:rPr>
              <w:t>M</w:t>
            </w:r>
          </w:p>
        </w:tc>
        <w:tc>
          <w:tcPr>
            <w:tcW w:w="226" w:type="dxa"/>
          </w:tcPr>
          <w:p w14:paraId="51619F78" w14:textId="77777777" w:rsidR="00FD0FDA" w:rsidRPr="000C3C53" w:rsidRDefault="00FD0FDA" w:rsidP="0058593F">
            <w:pPr>
              <w:spacing w:after="0"/>
              <w:jc w:val="center"/>
              <w:rPr>
                <w:b/>
                <w:bCs/>
                <w:color w:val="ED7D31" w:themeColor="accent2"/>
              </w:rPr>
            </w:pPr>
          </w:p>
        </w:tc>
        <w:tc>
          <w:tcPr>
            <w:tcW w:w="212" w:type="dxa"/>
            <w:shd w:val="clear" w:color="auto" w:fill="auto"/>
            <w:vAlign w:val="center"/>
          </w:tcPr>
          <w:p w14:paraId="06C5CEC6" w14:textId="2C303B59" w:rsidR="00FD0FDA" w:rsidRPr="000C3C53" w:rsidRDefault="00FD0FDA" w:rsidP="0058593F">
            <w:pPr>
              <w:spacing w:after="0"/>
              <w:jc w:val="center"/>
              <w:rPr>
                <w:b/>
                <w:bCs/>
                <w:color w:val="ED7D31" w:themeColor="accent2"/>
              </w:rPr>
            </w:pPr>
          </w:p>
        </w:tc>
        <w:tc>
          <w:tcPr>
            <w:tcW w:w="330" w:type="dxa"/>
            <w:shd w:val="clear" w:color="auto" w:fill="auto"/>
            <w:vAlign w:val="center"/>
          </w:tcPr>
          <w:p w14:paraId="6D9A4044" w14:textId="77777777" w:rsidR="00FD0FDA" w:rsidRPr="000C3C53" w:rsidRDefault="00FD0FDA" w:rsidP="0058593F">
            <w:pPr>
              <w:spacing w:after="0"/>
              <w:jc w:val="center"/>
              <w:rPr>
                <w:b/>
                <w:bCs/>
                <w:color w:val="ED7D31" w:themeColor="accent2"/>
              </w:rPr>
            </w:pPr>
            <w:r w:rsidRPr="000C3C53">
              <w:rPr>
                <w:b/>
                <w:bCs/>
                <w:color w:val="ED7D31" w:themeColor="accent2"/>
              </w:rPr>
              <w:t>R</w:t>
            </w:r>
          </w:p>
        </w:tc>
        <w:tc>
          <w:tcPr>
            <w:tcW w:w="340" w:type="dxa"/>
            <w:shd w:val="clear" w:color="auto" w:fill="auto"/>
            <w:vAlign w:val="center"/>
          </w:tcPr>
          <w:p w14:paraId="51A075B3" w14:textId="77777777" w:rsidR="00FD0FDA" w:rsidRPr="000C3C53" w:rsidRDefault="00FD0FDA" w:rsidP="0058593F">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13D03DC1" w14:textId="77777777" w:rsidR="00FD0FDA" w:rsidRPr="000C3C53" w:rsidRDefault="00FD0FDA" w:rsidP="0058593F">
            <w:pPr>
              <w:spacing w:after="0"/>
              <w:jc w:val="center"/>
              <w:rPr>
                <w:b/>
                <w:bCs/>
                <w:color w:val="ED7D31" w:themeColor="accent2"/>
              </w:rPr>
            </w:pPr>
            <w:r w:rsidRPr="000C3C53">
              <w:rPr>
                <w:b/>
                <w:bCs/>
                <w:color w:val="ED7D31" w:themeColor="accent2"/>
              </w:rPr>
              <w:t>H</w:t>
            </w:r>
          </w:p>
        </w:tc>
        <w:tc>
          <w:tcPr>
            <w:tcW w:w="399" w:type="dxa"/>
            <w:shd w:val="clear" w:color="auto" w:fill="auto"/>
            <w:vAlign w:val="center"/>
          </w:tcPr>
          <w:p w14:paraId="36DDD3E7" w14:textId="77777777" w:rsidR="00FD0FDA" w:rsidRPr="000C3C53" w:rsidRDefault="00FD0FDA" w:rsidP="0058593F">
            <w:pPr>
              <w:spacing w:after="0"/>
              <w:jc w:val="center"/>
              <w:rPr>
                <w:b/>
                <w:bCs/>
                <w:color w:val="ED7D31" w:themeColor="accent2"/>
              </w:rPr>
            </w:pPr>
            <w:r w:rsidRPr="000C3C53">
              <w:rPr>
                <w:b/>
                <w:bCs/>
                <w:color w:val="ED7D31" w:themeColor="accent2"/>
              </w:rPr>
              <w:t>M</w:t>
            </w:r>
          </w:p>
        </w:tc>
        <w:tc>
          <w:tcPr>
            <w:tcW w:w="226" w:type="dxa"/>
          </w:tcPr>
          <w:p w14:paraId="69877F3C" w14:textId="77777777" w:rsidR="00FD0FDA" w:rsidRPr="000C3C53" w:rsidRDefault="00FD0FDA" w:rsidP="0058593F">
            <w:pPr>
              <w:spacing w:after="0"/>
              <w:jc w:val="center"/>
              <w:rPr>
                <w:b/>
                <w:bCs/>
                <w:color w:val="ED7D31" w:themeColor="accent2"/>
              </w:rPr>
            </w:pPr>
          </w:p>
        </w:tc>
        <w:tc>
          <w:tcPr>
            <w:tcW w:w="212" w:type="dxa"/>
            <w:shd w:val="clear" w:color="auto" w:fill="auto"/>
            <w:vAlign w:val="center"/>
          </w:tcPr>
          <w:p w14:paraId="771726FF" w14:textId="2833E290" w:rsidR="00FD0FDA" w:rsidRPr="000C3C53" w:rsidRDefault="00FD0FDA" w:rsidP="0058593F">
            <w:pPr>
              <w:spacing w:after="0"/>
              <w:jc w:val="center"/>
              <w:rPr>
                <w:b/>
                <w:bCs/>
                <w:color w:val="ED7D31" w:themeColor="accent2"/>
              </w:rPr>
            </w:pPr>
          </w:p>
        </w:tc>
        <w:tc>
          <w:tcPr>
            <w:tcW w:w="330" w:type="dxa"/>
            <w:shd w:val="clear" w:color="auto" w:fill="auto"/>
            <w:vAlign w:val="center"/>
          </w:tcPr>
          <w:p w14:paraId="4E3FFBEC" w14:textId="77777777" w:rsidR="00FD0FDA" w:rsidRPr="000C3C53" w:rsidRDefault="00FD0FDA" w:rsidP="0058593F">
            <w:pPr>
              <w:spacing w:after="0"/>
              <w:jc w:val="center"/>
              <w:rPr>
                <w:b/>
                <w:bCs/>
                <w:color w:val="ED7D31" w:themeColor="accent2"/>
              </w:rPr>
            </w:pPr>
            <w:r w:rsidRPr="000C3C53">
              <w:rPr>
                <w:b/>
                <w:bCs/>
                <w:color w:val="ED7D31" w:themeColor="accent2"/>
              </w:rPr>
              <w:t>R</w:t>
            </w:r>
          </w:p>
        </w:tc>
        <w:tc>
          <w:tcPr>
            <w:tcW w:w="340" w:type="dxa"/>
            <w:shd w:val="clear" w:color="auto" w:fill="auto"/>
            <w:vAlign w:val="center"/>
          </w:tcPr>
          <w:p w14:paraId="07B06D2C" w14:textId="77777777" w:rsidR="00FD0FDA" w:rsidRPr="000C3C53" w:rsidRDefault="00FD0FDA" w:rsidP="0058593F">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1658DBB2" w14:textId="77777777" w:rsidR="00FD0FDA" w:rsidRPr="000C3C53" w:rsidRDefault="00FD0FDA" w:rsidP="0058593F">
            <w:pPr>
              <w:spacing w:after="0"/>
              <w:jc w:val="center"/>
              <w:rPr>
                <w:b/>
                <w:bCs/>
                <w:color w:val="ED7D31" w:themeColor="accent2"/>
              </w:rPr>
            </w:pPr>
            <w:r w:rsidRPr="000C3C53">
              <w:rPr>
                <w:b/>
                <w:bCs/>
                <w:color w:val="ED7D31" w:themeColor="accent2"/>
              </w:rPr>
              <w:t>U</w:t>
            </w:r>
          </w:p>
        </w:tc>
        <w:tc>
          <w:tcPr>
            <w:tcW w:w="399" w:type="dxa"/>
            <w:shd w:val="clear" w:color="auto" w:fill="auto"/>
            <w:vAlign w:val="center"/>
          </w:tcPr>
          <w:p w14:paraId="69F103AB" w14:textId="77777777" w:rsidR="00FD0FDA" w:rsidRPr="000C3C53" w:rsidRDefault="00FD0FDA" w:rsidP="0058593F">
            <w:pPr>
              <w:spacing w:after="0"/>
              <w:jc w:val="center"/>
              <w:rPr>
                <w:b/>
                <w:bCs/>
                <w:color w:val="ED7D31" w:themeColor="accent2"/>
              </w:rPr>
            </w:pPr>
            <w:r w:rsidRPr="000C3C53">
              <w:rPr>
                <w:b/>
                <w:bCs/>
                <w:color w:val="ED7D31" w:themeColor="accent2"/>
              </w:rPr>
              <w:t>B</w:t>
            </w:r>
          </w:p>
        </w:tc>
        <w:tc>
          <w:tcPr>
            <w:tcW w:w="226" w:type="dxa"/>
          </w:tcPr>
          <w:p w14:paraId="5EEE19DC" w14:textId="77777777" w:rsidR="00FD0FDA" w:rsidRPr="000C3C53" w:rsidRDefault="00FD0FDA" w:rsidP="0058593F">
            <w:pPr>
              <w:spacing w:after="0"/>
              <w:jc w:val="center"/>
              <w:rPr>
                <w:b/>
                <w:bCs/>
                <w:color w:val="ED7D31" w:themeColor="accent2"/>
              </w:rPr>
            </w:pPr>
          </w:p>
        </w:tc>
        <w:tc>
          <w:tcPr>
            <w:tcW w:w="212" w:type="dxa"/>
            <w:shd w:val="clear" w:color="auto" w:fill="auto"/>
            <w:vAlign w:val="center"/>
          </w:tcPr>
          <w:p w14:paraId="5E26A650" w14:textId="5EC5A23E" w:rsidR="00FD0FDA" w:rsidRPr="000C3C53" w:rsidRDefault="00FD0FDA" w:rsidP="0058593F">
            <w:pPr>
              <w:spacing w:after="0"/>
              <w:jc w:val="center"/>
              <w:rPr>
                <w:b/>
                <w:bCs/>
                <w:color w:val="ED7D31" w:themeColor="accent2"/>
              </w:rPr>
            </w:pPr>
          </w:p>
        </w:tc>
        <w:tc>
          <w:tcPr>
            <w:tcW w:w="330" w:type="dxa"/>
            <w:shd w:val="clear" w:color="auto" w:fill="auto"/>
            <w:vAlign w:val="center"/>
          </w:tcPr>
          <w:p w14:paraId="0BC73A2F" w14:textId="77777777" w:rsidR="00FD0FDA" w:rsidRPr="000C3C53" w:rsidRDefault="00FD0FDA" w:rsidP="0058593F">
            <w:pPr>
              <w:spacing w:after="0"/>
              <w:jc w:val="center"/>
              <w:rPr>
                <w:b/>
                <w:bCs/>
                <w:color w:val="ED7D31" w:themeColor="accent2"/>
              </w:rPr>
            </w:pPr>
            <w:r w:rsidRPr="000C3C53">
              <w:rPr>
                <w:b/>
                <w:bCs/>
                <w:color w:val="ED7D31" w:themeColor="accent2"/>
              </w:rPr>
              <w:t>R</w:t>
            </w:r>
          </w:p>
        </w:tc>
        <w:tc>
          <w:tcPr>
            <w:tcW w:w="340" w:type="dxa"/>
            <w:shd w:val="clear" w:color="auto" w:fill="auto"/>
            <w:vAlign w:val="center"/>
          </w:tcPr>
          <w:p w14:paraId="750FDEDC" w14:textId="77777777" w:rsidR="00FD0FDA" w:rsidRPr="000C3C53" w:rsidRDefault="00FD0FDA" w:rsidP="0058593F">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7CE58A31" w14:textId="77777777" w:rsidR="00FD0FDA" w:rsidRPr="000C3C53" w:rsidRDefault="00FD0FDA" w:rsidP="0058593F">
            <w:pPr>
              <w:spacing w:after="0"/>
              <w:jc w:val="center"/>
              <w:rPr>
                <w:b/>
                <w:bCs/>
                <w:color w:val="ED7D31" w:themeColor="accent2"/>
              </w:rPr>
            </w:pPr>
            <w:r w:rsidRPr="000C3C53">
              <w:rPr>
                <w:b/>
                <w:bCs/>
                <w:color w:val="ED7D31" w:themeColor="accent2"/>
              </w:rPr>
              <w:t>U</w:t>
            </w:r>
          </w:p>
        </w:tc>
        <w:tc>
          <w:tcPr>
            <w:tcW w:w="399" w:type="dxa"/>
            <w:shd w:val="clear" w:color="auto" w:fill="auto"/>
            <w:vAlign w:val="center"/>
          </w:tcPr>
          <w:p w14:paraId="0CF365C7" w14:textId="77777777" w:rsidR="00FD0FDA" w:rsidRPr="000C3C53" w:rsidRDefault="00FD0FDA" w:rsidP="0058593F">
            <w:pPr>
              <w:spacing w:after="0"/>
              <w:jc w:val="center"/>
              <w:rPr>
                <w:b/>
                <w:bCs/>
                <w:color w:val="ED7D31" w:themeColor="accent2"/>
              </w:rPr>
            </w:pPr>
            <w:r w:rsidRPr="000C3C53">
              <w:rPr>
                <w:b/>
                <w:bCs/>
                <w:color w:val="ED7D31" w:themeColor="accent2"/>
              </w:rPr>
              <w:t>S</w:t>
            </w:r>
          </w:p>
        </w:tc>
      </w:tr>
    </w:tbl>
    <w:p w14:paraId="14B0BFE6" w14:textId="77777777" w:rsidR="007B3BCC" w:rsidRDefault="007B3BCC"/>
    <w:p w14:paraId="738610EB" w14:textId="0A676E55" w:rsidR="000D281E" w:rsidRDefault="00885845">
      <w:r>
        <w:t xml:space="preserve">Finde </w:t>
      </w:r>
      <w:r w:rsidR="00FF6473">
        <w:t xml:space="preserve">möglichst </w:t>
      </w:r>
      <w:r>
        <w:t xml:space="preserve">viele ähnliche Wörter zu den Wörtern </w:t>
      </w:r>
      <w:r w:rsidRPr="00FD0FDA">
        <w:rPr>
          <w:b/>
          <w:bCs/>
          <w:color w:val="ED7D31" w:themeColor="accent2"/>
        </w:rPr>
        <w:t>MEIN</w:t>
      </w:r>
      <w:r w:rsidRPr="00FD0FDA">
        <w:rPr>
          <w:color w:val="ED7D31" w:themeColor="accent2"/>
        </w:rPr>
        <w:t xml:space="preserve"> </w:t>
      </w:r>
      <w:r>
        <w:t xml:space="preserve">und </w:t>
      </w:r>
      <w:r w:rsidRPr="00FD0FDA">
        <w:rPr>
          <w:b/>
          <w:bCs/>
          <w:color w:val="ED7D31" w:themeColor="accent2"/>
        </w:rPr>
        <w:t>REISEN</w:t>
      </w:r>
      <w:r>
        <w:t xml:space="preserve">. </w:t>
      </w:r>
      <w:r w:rsidR="005A0FB3">
        <w:t>Arbeite dazu mit de</w:t>
      </w:r>
      <w:r w:rsidR="00C81F8C">
        <w:t>n</w:t>
      </w:r>
      <w:r w:rsidR="00007D19">
        <w:t xml:space="preserve"> KV 1</w:t>
      </w:r>
      <w:r w:rsidR="00C81F8C">
        <w:t xml:space="preserve"> und 2</w:t>
      </w:r>
      <w:r w:rsidR="00007D19">
        <w:t>.</w:t>
      </w:r>
      <w:r>
        <w:t xml:space="preserve"> Setze zuerst das Wort </w:t>
      </w:r>
      <w:r w:rsidRPr="00FD0FDA">
        <w:rPr>
          <w:b/>
          <w:bCs/>
          <w:color w:val="ED7D31" w:themeColor="accent2"/>
        </w:rPr>
        <w:t>MEIN</w:t>
      </w:r>
      <w:r w:rsidRPr="00FD0FDA">
        <w:rPr>
          <w:color w:val="ED7D31" w:themeColor="accent2"/>
        </w:rPr>
        <w:t xml:space="preserve"> </w:t>
      </w:r>
      <w:r>
        <w:t xml:space="preserve">(bzw. </w:t>
      </w:r>
      <w:r w:rsidRPr="00FD0FDA">
        <w:rPr>
          <w:b/>
          <w:bCs/>
          <w:color w:val="ED7D31" w:themeColor="accent2"/>
        </w:rPr>
        <w:t>REISEN</w:t>
      </w:r>
      <w:r>
        <w:t xml:space="preserve">) aus </w:t>
      </w:r>
      <w:r w:rsidR="00D86877">
        <w:t xml:space="preserve">den </w:t>
      </w:r>
      <w:r>
        <w:t>Buchstabenkarten zusammen</w:t>
      </w:r>
      <w:r w:rsidR="00FF6473">
        <w:t>.</w:t>
      </w:r>
      <w:r>
        <w:t xml:space="preserve"> </w:t>
      </w:r>
      <w:r w:rsidR="00FF6473">
        <w:t>E</w:t>
      </w:r>
      <w:r>
        <w:t xml:space="preserve">rsetze dann jeweils eine </w:t>
      </w:r>
      <w:r w:rsidR="00FF6473">
        <w:t xml:space="preserve">Buchstabenkarte </w:t>
      </w:r>
      <w:r>
        <w:t xml:space="preserve">durch eine </w:t>
      </w:r>
      <w:r w:rsidR="00FF6473">
        <w:t>andere</w:t>
      </w:r>
      <w:r w:rsidR="00D86877">
        <w:t>.</w:t>
      </w:r>
    </w:p>
    <w:p w14:paraId="6E882AAE" w14:textId="77777777" w:rsidR="009F7E35" w:rsidRDefault="009F7E35"/>
    <w:tbl>
      <w:tblPr>
        <w:tblW w:w="9026" w:type="dxa"/>
        <w:tblLook w:val="06A0" w:firstRow="1" w:lastRow="0" w:firstColumn="1" w:lastColumn="0" w:noHBand="1" w:noVBand="1"/>
      </w:tblPr>
      <w:tblGrid>
        <w:gridCol w:w="4514"/>
        <w:gridCol w:w="4512"/>
      </w:tblGrid>
      <w:tr w:rsidR="000D281E" w14:paraId="6E5AB17A" w14:textId="77777777">
        <w:tc>
          <w:tcPr>
            <w:tcW w:w="4513" w:type="dxa"/>
            <w:shd w:val="clear" w:color="auto" w:fill="auto"/>
            <w:vAlign w:val="bottom"/>
          </w:tcPr>
          <w:p w14:paraId="01153F9F" w14:textId="670C6FDA" w:rsidR="000D281E" w:rsidRDefault="00885845" w:rsidP="009F7E35">
            <w:r>
              <w:rPr>
                <w:b/>
                <w:bCs/>
                <w:color w:val="4472C4" w:themeColor="accent1"/>
                <w:sz w:val="24"/>
                <w:szCs w:val="24"/>
              </w:rPr>
              <w:lastRenderedPageBreak/>
              <w:t>Aktivität 1</w:t>
            </w:r>
            <w:r w:rsidR="00007D19">
              <w:rPr>
                <w:b/>
                <w:bCs/>
                <w:color w:val="4472C4" w:themeColor="accent1"/>
                <w:sz w:val="24"/>
                <w:szCs w:val="24"/>
              </w:rPr>
              <w:t xml:space="preserve"> </w:t>
            </w:r>
            <w:r w:rsidR="00823CC3">
              <w:rPr>
                <w:b/>
                <w:bCs/>
                <w:color w:val="4472C4" w:themeColor="accent1"/>
                <w:sz w:val="24"/>
                <w:szCs w:val="24"/>
              </w:rPr>
              <w:t>–</w:t>
            </w:r>
            <w:r w:rsidR="00007D19">
              <w:rPr>
                <w:b/>
                <w:bCs/>
                <w:color w:val="4472C4" w:themeColor="accent1"/>
                <w:sz w:val="24"/>
                <w:szCs w:val="24"/>
              </w:rPr>
              <w:t xml:space="preserve"> </w:t>
            </w:r>
            <w:r w:rsidR="00823CC3">
              <w:rPr>
                <w:b/>
                <w:bCs/>
                <w:color w:val="4472C4" w:themeColor="accent1"/>
                <w:sz w:val="24"/>
                <w:szCs w:val="24"/>
              </w:rPr>
              <w:t>Neue Wörter durch Buchstaben</w:t>
            </w:r>
            <w:r w:rsidR="00037FD0">
              <w:rPr>
                <w:b/>
                <w:bCs/>
                <w:color w:val="4472C4" w:themeColor="accent1"/>
                <w:sz w:val="24"/>
                <w:szCs w:val="24"/>
              </w:rPr>
              <w:t>aus</w:t>
            </w:r>
            <w:r w:rsidR="00823CC3">
              <w:rPr>
                <w:b/>
                <w:bCs/>
                <w:color w:val="4472C4" w:themeColor="accent1"/>
                <w:sz w:val="24"/>
                <w:szCs w:val="24"/>
              </w:rPr>
              <w:t>tau</w:t>
            </w:r>
            <w:r w:rsidR="00037FD0">
              <w:rPr>
                <w:b/>
                <w:bCs/>
                <w:color w:val="4472C4" w:themeColor="accent1"/>
                <w:sz w:val="24"/>
                <w:szCs w:val="24"/>
              </w:rPr>
              <w:t>s</w:t>
            </w:r>
            <w:r w:rsidR="00823CC3">
              <w:rPr>
                <w:b/>
                <w:bCs/>
                <w:color w:val="4472C4" w:themeColor="accent1"/>
                <w:sz w:val="24"/>
                <w:szCs w:val="24"/>
              </w:rPr>
              <w:t>ch bilden</w:t>
            </w:r>
          </w:p>
        </w:tc>
        <w:tc>
          <w:tcPr>
            <w:tcW w:w="4512" w:type="dxa"/>
            <w:shd w:val="clear" w:color="auto" w:fill="auto"/>
            <w:vAlign w:val="bottom"/>
          </w:tcPr>
          <w:p w14:paraId="637805D2" w14:textId="77777777" w:rsidR="000D281E" w:rsidRDefault="00885845" w:rsidP="009F7E35">
            <w:pPr>
              <w:jc w:val="right"/>
            </w:pPr>
            <w:r>
              <w:rPr>
                <w:noProof/>
                <w:lang w:eastAsia="de-CH"/>
              </w:rPr>
              <w:drawing>
                <wp:inline distT="0" distB="0" distL="114935" distR="114935" wp14:anchorId="3AC8CC60" wp14:editId="28612A12">
                  <wp:extent cx="1062000" cy="561600"/>
                  <wp:effectExtent l="0" t="0" r="5080" b="0"/>
                  <wp:docPr id="804397252" name="Bild9" descr="P187C2T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9"/>
                          <pic:cNvPicPr>
                            <a:picLocks noChangeAspect="1" noChangeArrowheads="1"/>
                          </pic:cNvPicPr>
                        </pic:nvPicPr>
                        <pic:blipFill>
                          <a:blip r:embed="rId13"/>
                          <a:stretch>
                            <a:fillRect/>
                          </a:stretch>
                        </pic:blipFill>
                        <pic:spPr bwMode="auto">
                          <a:xfrm>
                            <a:off x="0" y="0"/>
                            <a:ext cx="1062000" cy="561600"/>
                          </a:xfrm>
                          <a:prstGeom prst="rect">
                            <a:avLst/>
                          </a:prstGeom>
                        </pic:spPr>
                      </pic:pic>
                    </a:graphicData>
                  </a:graphic>
                </wp:inline>
              </w:drawing>
            </w:r>
          </w:p>
        </w:tc>
      </w:tr>
    </w:tbl>
    <w:p w14:paraId="35D69481" w14:textId="76ED15E1" w:rsidR="000D281E" w:rsidRDefault="00DF28DA">
      <w:r>
        <w:t xml:space="preserve">Arbeitet </w:t>
      </w:r>
      <w:ins w:id="4" w:author="5gjozslsaj@idethz.onmicrosoft.com" w:date="2020-08-06T12:44:00Z">
        <w:r w:rsidR="009275DE">
          <w:t xml:space="preserve">dazu </w:t>
        </w:r>
      </w:ins>
      <w:r>
        <w:t>mit de</w:t>
      </w:r>
      <w:r w:rsidR="00C81F8C">
        <w:t>n</w:t>
      </w:r>
      <w:r>
        <w:t xml:space="preserve"> KV </w:t>
      </w:r>
      <w:r w:rsidR="00823CC3">
        <w:t>1</w:t>
      </w:r>
      <w:r w:rsidR="00C81F8C">
        <w:t xml:space="preserve"> und 2</w:t>
      </w:r>
      <w:r w:rsidR="00885845">
        <w:t xml:space="preserve"> und setzt </w:t>
      </w:r>
      <w:r>
        <w:t xml:space="preserve">aus den Buchstaben </w:t>
      </w:r>
      <w:r w:rsidR="00885845">
        <w:t xml:space="preserve">sinnvolle Wörter zusammen. Versucht dann durch den Austausch </w:t>
      </w:r>
      <w:r>
        <w:t>eines Buchstabens</w:t>
      </w:r>
      <w:r w:rsidR="00885845">
        <w:t xml:space="preserve"> ein anderes sinnvolles Wort zu </w:t>
      </w:r>
      <w:r w:rsidR="00C81E8A">
        <w:t>bilden</w:t>
      </w:r>
      <w:r w:rsidR="00885845">
        <w:t>.</w:t>
      </w:r>
    </w:p>
    <w:p w14:paraId="7AF7E8B5" w14:textId="3C1079FA" w:rsidR="000D281E" w:rsidRDefault="00885845">
      <w:r>
        <w:t xml:space="preserve">Für den Anfang könntet ihr folgende Wörter </w:t>
      </w:r>
      <w:r w:rsidR="00172D4B">
        <w:t>verwenden</w:t>
      </w:r>
      <w:r>
        <w:t xml:space="preserve"> und versuchen</w:t>
      </w:r>
      <w:r w:rsidR="002753A3">
        <w:t>,</w:t>
      </w:r>
      <w:r>
        <w:t xml:space="preserve"> einen Buchstaben auszutauschen</w:t>
      </w:r>
      <w:r w:rsidR="002753A3">
        <w:t>:</w:t>
      </w:r>
    </w:p>
    <w:tbl>
      <w:tblPr>
        <w:tblW w:w="5848" w:type="dxa"/>
        <w:tblLook w:val="0400" w:firstRow="0" w:lastRow="0" w:firstColumn="0" w:lastColumn="0" w:noHBand="0" w:noVBand="1"/>
      </w:tblPr>
      <w:tblGrid>
        <w:gridCol w:w="340"/>
        <w:gridCol w:w="350"/>
        <w:gridCol w:w="360"/>
        <w:gridCol w:w="333"/>
        <w:gridCol w:w="355"/>
        <w:gridCol w:w="253"/>
        <w:gridCol w:w="253"/>
        <w:gridCol w:w="355"/>
        <w:gridCol w:w="350"/>
        <w:gridCol w:w="333"/>
        <w:gridCol w:w="361"/>
        <w:gridCol w:w="270"/>
        <w:gridCol w:w="270"/>
        <w:gridCol w:w="340"/>
        <w:gridCol w:w="324"/>
        <w:gridCol w:w="275"/>
        <w:gridCol w:w="361"/>
        <w:gridCol w:w="365"/>
      </w:tblGrid>
      <w:tr w:rsidR="00FD0FDA" w:rsidRPr="000C3C53" w14:paraId="0B24DA10" w14:textId="77777777" w:rsidTr="00FD0FDA">
        <w:trPr>
          <w:trHeight w:val="397"/>
        </w:trPr>
        <w:tc>
          <w:tcPr>
            <w:tcW w:w="340" w:type="dxa"/>
            <w:shd w:val="clear" w:color="auto" w:fill="auto"/>
          </w:tcPr>
          <w:p w14:paraId="502C79F1" w14:textId="77777777" w:rsidR="00FD0FDA" w:rsidRPr="000C3C53" w:rsidRDefault="00FD0FDA">
            <w:pPr>
              <w:jc w:val="center"/>
              <w:rPr>
                <w:b/>
                <w:bCs/>
                <w:color w:val="ED7D31" w:themeColor="accent2"/>
              </w:rPr>
            </w:pPr>
            <w:r w:rsidRPr="000C3C53">
              <w:rPr>
                <w:b/>
                <w:bCs/>
                <w:color w:val="ED7D31" w:themeColor="accent2"/>
              </w:rPr>
              <w:t>B</w:t>
            </w:r>
          </w:p>
        </w:tc>
        <w:tc>
          <w:tcPr>
            <w:tcW w:w="350" w:type="dxa"/>
            <w:shd w:val="clear" w:color="auto" w:fill="auto"/>
          </w:tcPr>
          <w:p w14:paraId="1267BB14" w14:textId="77777777" w:rsidR="00FD0FDA" w:rsidRPr="000C3C53" w:rsidRDefault="00FD0FDA">
            <w:pPr>
              <w:jc w:val="center"/>
              <w:rPr>
                <w:b/>
                <w:bCs/>
                <w:color w:val="ED7D31" w:themeColor="accent2"/>
              </w:rPr>
            </w:pPr>
            <w:r w:rsidRPr="000C3C53">
              <w:rPr>
                <w:b/>
                <w:bCs/>
                <w:color w:val="ED7D31" w:themeColor="accent2"/>
              </w:rPr>
              <w:t>A</w:t>
            </w:r>
          </w:p>
        </w:tc>
        <w:tc>
          <w:tcPr>
            <w:tcW w:w="360" w:type="dxa"/>
            <w:shd w:val="clear" w:color="auto" w:fill="auto"/>
          </w:tcPr>
          <w:p w14:paraId="632C5233" w14:textId="77777777" w:rsidR="00FD0FDA" w:rsidRPr="000C3C53" w:rsidRDefault="00FD0FDA">
            <w:pPr>
              <w:jc w:val="center"/>
              <w:rPr>
                <w:b/>
                <w:bCs/>
                <w:color w:val="ED7D31" w:themeColor="accent2"/>
              </w:rPr>
            </w:pPr>
            <w:r w:rsidRPr="000C3C53">
              <w:rPr>
                <w:b/>
                <w:bCs/>
                <w:color w:val="ED7D31" w:themeColor="accent2"/>
              </w:rPr>
              <w:t>U</w:t>
            </w:r>
          </w:p>
        </w:tc>
        <w:tc>
          <w:tcPr>
            <w:tcW w:w="333" w:type="dxa"/>
            <w:shd w:val="clear" w:color="auto" w:fill="auto"/>
          </w:tcPr>
          <w:p w14:paraId="37AAF844" w14:textId="77777777" w:rsidR="00FD0FDA" w:rsidRPr="000C3C53" w:rsidRDefault="00FD0FDA">
            <w:pPr>
              <w:jc w:val="center"/>
              <w:rPr>
                <w:b/>
                <w:bCs/>
                <w:color w:val="ED7D31" w:themeColor="accent2"/>
              </w:rPr>
            </w:pPr>
            <w:r w:rsidRPr="000C3C53">
              <w:rPr>
                <w:b/>
                <w:bCs/>
                <w:color w:val="ED7D31" w:themeColor="accent2"/>
              </w:rPr>
              <w:t>C</w:t>
            </w:r>
          </w:p>
        </w:tc>
        <w:tc>
          <w:tcPr>
            <w:tcW w:w="355" w:type="dxa"/>
            <w:shd w:val="clear" w:color="auto" w:fill="auto"/>
          </w:tcPr>
          <w:p w14:paraId="5301FEB4" w14:textId="77777777" w:rsidR="00FD0FDA" w:rsidRPr="000C3C53" w:rsidRDefault="00FD0FDA">
            <w:pPr>
              <w:jc w:val="center"/>
              <w:rPr>
                <w:b/>
                <w:bCs/>
                <w:color w:val="ED7D31" w:themeColor="accent2"/>
              </w:rPr>
            </w:pPr>
            <w:r w:rsidRPr="000C3C53">
              <w:rPr>
                <w:b/>
                <w:bCs/>
                <w:color w:val="ED7D31" w:themeColor="accent2"/>
              </w:rPr>
              <w:t>H</w:t>
            </w:r>
          </w:p>
        </w:tc>
        <w:tc>
          <w:tcPr>
            <w:tcW w:w="253" w:type="dxa"/>
          </w:tcPr>
          <w:p w14:paraId="0A843D37" w14:textId="77777777" w:rsidR="00FD0FDA" w:rsidRPr="000C3C53" w:rsidRDefault="00FD0FDA">
            <w:pPr>
              <w:jc w:val="center"/>
              <w:rPr>
                <w:b/>
                <w:bCs/>
                <w:color w:val="ED7D31" w:themeColor="accent2"/>
              </w:rPr>
            </w:pPr>
          </w:p>
        </w:tc>
        <w:tc>
          <w:tcPr>
            <w:tcW w:w="253" w:type="dxa"/>
            <w:shd w:val="clear" w:color="auto" w:fill="auto"/>
          </w:tcPr>
          <w:p w14:paraId="463F29E8" w14:textId="752794CC" w:rsidR="00FD0FDA" w:rsidRPr="000C3C53" w:rsidRDefault="00FD0FDA">
            <w:pPr>
              <w:jc w:val="center"/>
              <w:rPr>
                <w:b/>
                <w:bCs/>
                <w:color w:val="ED7D31" w:themeColor="accent2"/>
              </w:rPr>
            </w:pPr>
          </w:p>
        </w:tc>
        <w:tc>
          <w:tcPr>
            <w:tcW w:w="355" w:type="dxa"/>
            <w:shd w:val="clear" w:color="auto" w:fill="auto"/>
          </w:tcPr>
          <w:p w14:paraId="61740529" w14:textId="77777777" w:rsidR="00FD0FDA" w:rsidRPr="000C3C53" w:rsidRDefault="00FD0FDA">
            <w:pPr>
              <w:jc w:val="center"/>
              <w:rPr>
                <w:b/>
                <w:bCs/>
                <w:color w:val="ED7D31" w:themeColor="accent2"/>
              </w:rPr>
            </w:pPr>
            <w:r w:rsidRPr="000C3C53">
              <w:rPr>
                <w:b/>
                <w:bCs/>
                <w:color w:val="ED7D31" w:themeColor="accent2"/>
              </w:rPr>
              <w:t>D</w:t>
            </w:r>
          </w:p>
        </w:tc>
        <w:tc>
          <w:tcPr>
            <w:tcW w:w="350" w:type="dxa"/>
            <w:shd w:val="clear" w:color="auto" w:fill="auto"/>
          </w:tcPr>
          <w:p w14:paraId="1A629927" w14:textId="77777777" w:rsidR="00FD0FDA" w:rsidRPr="000C3C53" w:rsidRDefault="00FD0FDA">
            <w:pPr>
              <w:jc w:val="center"/>
              <w:rPr>
                <w:b/>
                <w:bCs/>
                <w:color w:val="ED7D31" w:themeColor="accent2"/>
              </w:rPr>
            </w:pPr>
            <w:r w:rsidRPr="000C3C53">
              <w:rPr>
                <w:b/>
                <w:bCs/>
                <w:color w:val="ED7D31" w:themeColor="accent2"/>
              </w:rPr>
              <w:t>A</w:t>
            </w:r>
          </w:p>
        </w:tc>
        <w:tc>
          <w:tcPr>
            <w:tcW w:w="333" w:type="dxa"/>
            <w:shd w:val="clear" w:color="auto" w:fill="auto"/>
          </w:tcPr>
          <w:p w14:paraId="32497ED0" w14:textId="77777777" w:rsidR="00FD0FDA" w:rsidRPr="000C3C53" w:rsidRDefault="00FD0FDA">
            <w:pPr>
              <w:jc w:val="center"/>
              <w:rPr>
                <w:b/>
                <w:bCs/>
                <w:color w:val="ED7D31" w:themeColor="accent2"/>
              </w:rPr>
            </w:pPr>
            <w:r w:rsidRPr="000C3C53">
              <w:rPr>
                <w:b/>
                <w:bCs/>
                <w:color w:val="ED7D31" w:themeColor="accent2"/>
              </w:rPr>
              <w:t>C</w:t>
            </w:r>
          </w:p>
        </w:tc>
        <w:tc>
          <w:tcPr>
            <w:tcW w:w="361" w:type="dxa"/>
            <w:shd w:val="clear" w:color="auto" w:fill="auto"/>
          </w:tcPr>
          <w:p w14:paraId="74B5B047" w14:textId="77777777" w:rsidR="00FD0FDA" w:rsidRPr="000C3C53" w:rsidRDefault="00FD0FDA">
            <w:pPr>
              <w:jc w:val="center"/>
              <w:rPr>
                <w:b/>
                <w:bCs/>
                <w:color w:val="ED7D31" w:themeColor="accent2"/>
              </w:rPr>
            </w:pPr>
            <w:r w:rsidRPr="000C3C53">
              <w:rPr>
                <w:b/>
                <w:bCs/>
                <w:color w:val="ED7D31" w:themeColor="accent2"/>
              </w:rPr>
              <w:t>H</w:t>
            </w:r>
          </w:p>
        </w:tc>
        <w:tc>
          <w:tcPr>
            <w:tcW w:w="270" w:type="dxa"/>
          </w:tcPr>
          <w:p w14:paraId="2E8F77AC" w14:textId="77777777" w:rsidR="00FD0FDA" w:rsidRPr="000C3C53" w:rsidRDefault="00FD0FDA">
            <w:pPr>
              <w:jc w:val="center"/>
              <w:rPr>
                <w:b/>
                <w:bCs/>
                <w:color w:val="ED7D31" w:themeColor="accent2"/>
              </w:rPr>
            </w:pPr>
          </w:p>
        </w:tc>
        <w:tc>
          <w:tcPr>
            <w:tcW w:w="270" w:type="dxa"/>
            <w:shd w:val="clear" w:color="auto" w:fill="auto"/>
          </w:tcPr>
          <w:p w14:paraId="3B7B4B86" w14:textId="05D3EF49" w:rsidR="00FD0FDA" w:rsidRPr="000C3C53" w:rsidRDefault="00FD0FDA">
            <w:pPr>
              <w:jc w:val="center"/>
              <w:rPr>
                <w:b/>
                <w:bCs/>
                <w:color w:val="ED7D31" w:themeColor="accent2"/>
              </w:rPr>
            </w:pPr>
          </w:p>
        </w:tc>
        <w:tc>
          <w:tcPr>
            <w:tcW w:w="340" w:type="dxa"/>
            <w:shd w:val="clear" w:color="auto" w:fill="auto"/>
          </w:tcPr>
          <w:p w14:paraId="34E17E90" w14:textId="77777777" w:rsidR="00FD0FDA" w:rsidRPr="000C3C53" w:rsidRDefault="00FD0FDA">
            <w:pPr>
              <w:jc w:val="center"/>
              <w:rPr>
                <w:b/>
                <w:bCs/>
                <w:color w:val="ED7D31" w:themeColor="accent2"/>
              </w:rPr>
            </w:pPr>
            <w:r w:rsidRPr="000C3C53">
              <w:rPr>
                <w:b/>
                <w:bCs/>
                <w:color w:val="ED7D31" w:themeColor="accent2"/>
              </w:rPr>
              <w:t>B</w:t>
            </w:r>
          </w:p>
        </w:tc>
        <w:tc>
          <w:tcPr>
            <w:tcW w:w="324" w:type="dxa"/>
            <w:shd w:val="clear" w:color="auto" w:fill="auto"/>
          </w:tcPr>
          <w:p w14:paraId="65AEDD99" w14:textId="77777777" w:rsidR="00FD0FDA" w:rsidRPr="000C3C53" w:rsidRDefault="00FD0FDA">
            <w:pPr>
              <w:jc w:val="center"/>
              <w:rPr>
                <w:b/>
                <w:bCs/>
                <w:color w:val="ED7D31" w:themeColor="accent2"/>
              </w:rPr>
            </w:pPr>
            <w:r w:rsidRPr="000C3C53">
              <w:rPr>
                <w:b/>
                <w:bCs/>
                <w:color w:val="ED7D31" w:themeColor="accent2"/>
              </w:rPr>
              <w:t>E</w:t>
            </w:r>
          </w:p>
        </w:tc>
        <w:tc>
          <w:tcPr>
            <w:tcW w:w="275" w:type="dxa"/>
            <w:shd w:val="clear" w:color="auto" w:fill="auto"/>
          </w:tcPr>
          <w:p w14:paraId="2906B3E5" w14:textId="77777777" w:rsidR="00FD0FDA" w:rsidRPr="000C3C53" w:rsidRDefault="00FD0FDA">
            <w:pPr>
              <w:spacing w:after="0"/>
              <w:jc w:val="center"/>
              <w:rPr>
                <w:b/>
                <w:bCs/>
                <w:color w:val="ED7D31" w:themeColor="accent2"/>
              </w:rPr>
            </w:pPr>
            <w:r w:rsidRPr="000C3C53">
              <w:rPr>
                <w:b/>
                <w:bCs/>
                <w:color w:val="ED7D31" w:themeColor="accent2"/>
              </w:rPr>
              <w:t>I</w:t>
            </w:r>
          </w:p>
        </w:tc>
        <w:tc>
          <w:tcPr>
            <w:tcW w:w="361" w:type="dxa"/>
            <w:shd w:val="clear" w:color="auto" w:fill="auto"/>
          </w:tcPr>
          <w:p w14:paraId="350C21BE" w14:textId="77777777" w:rsidR="00FD0FDA" w:rsidRPr="000C3C53" w:rsidRDefault="00FD0FDA">
            <w:pPr>
              <w:spacing w:after="0"/>
              <w:jc w:val="center"/>
              <w:rPr>
                <w:b/>
                <w:bCs/>
                <w:color w:val="ED7D31" w:themeColor="accent2"/>
              </w:rPr>
            </w:pPr>
            <w:r w:rsidRPr="000C3C53">
              <w:rPr>
                <w:b/>
                <w:bCs/>
                <w:color w:val="ED7D31" w:themeColor="accent2"/>
              </w:rPr>
              <w:t>N</w:t>
            </w:r>
          </w:p>
        </w:tc>
        <w:tc>
          <w:tcPr>
            <w:tcW w:w="365" w:type="dxa"/>
            <w:shd w:val="clear" w:color="auto" w:fill="auto"/>
          </w:tcPr>
          <w:p w14:paraId="3A0FF5F2" w14:textId="77777777" w:rsidR="00FD0FDA" w:rsidRPr="000C3C53" w:rsidRDefault="00FD0FDA">
            <w:pPr>
              <w:jc w:val="center"/>
              <w:rPr>
                <w:b/>
                <w:bCs/>
                <w:color w:val="ED7D31" w:themeColor="accent2"/>
              </w:rPr>
            </w:pPr>
          </w:p>
        </w:tc>
      </w:tr>
    </w:tbl>
    <w:p w14:paraId="5630AD66" w14:textId="77777777" w:rsidR="000D281E" w:rsidRDefault="000D281E"/>
    <w:tbl>
      <w:tblPr>
        <w:tblW w:w="3875" w:type="dxa"/>
        <w:tblLook w:val="0400" w:firstRow="0" w:lastRow="0" w:firstColumn="0" w:lastColumn="0" w:noHBand="0" w:noVBand="1"/>
      </w:tblPr>
      <w:tblGrid>
        <w:gridCol w:w="355"/>
        <w:gridCol w:w="324"/>
        <w:gridCol w:w="355"/>
        <w:gridCol w:w="361"/>
        <w:gridCol w:w="324"/>
        <w:gridCol w:w="361"/>
        <w:gridCol w:w="236"/>
        <w:gridCol w:w="222"/>
        <w:gridCol w:w="310"/>
        <w:gridCol w:w="350"/>
        <w:gridCol w:w="360"/>
        <w:gridCol w:w="317"/>
      </w:tblGrid>
      <w:tr w:rsidR="00FD0FDA" w:rsidRPr="000C3C53" w14:paraId="799A6A7C" w14:textId="77777777" w:rsidTr="00FD0FDA">
        <w:trPr>
          <w:trHeight w:val="397"/>
        </w:trPr>
        <w:tc>
          <w:tcPr>
            <w:tcW w:w="355" w:type="dxa"/>
            <w:shd w:val="clear" w:color="auto" w:fill="auto"/>
          </w:tcPr>
          <w:p w14:paraId="4BF7EC95" w14:textId="77777777" w:rsidR="00FD0FDA" w:rsidRPr="000C3C53" w:rsidRDefault="00FD0FDA">
            <w:pPr>
              <w:jc w:val="center"/>
              <w:rPr>
                <w:b/>
                <w:bCs/>
                <w:color w:val="ED7D31" w:themeColor="accent2"/>
              </w:rPr>
            </w:pPr>
            <w:r w:rsidRPr="000C3C53">
              <w:rPr>
                <w:b/>
                <w:bCs/>
                <w:color w:val="ED7D31" w:themeColor="accent2"/>
              </w:rPr>
              <w:t>D</w:t>
            </w:r>
          </w:p>
        </w:tc>
        <w:tc>
          <w:tcPr>
            <w:tcW w:w="324" w:type="dxa"/>
            <w:shd w:val="clear" w:color="auto" w:fill="auto"/>
          </w:tcPr>
          <w:p w14:paraId="33B80983" w14:textId="77777777" w:rsidR="00FD0FDA" w:rsidRPr="000C3C53" w:rsidRDefault="00FD0FDA">
            <w:pPr>
              <w:jc w:val="center"/>
              <w:rPr>
                <w:b/>
                <w:bCs/>
                <w:color w:val="ED7D31" w:themeColor="accent2"/>
              </w:rPr>
            </w:pPr>
            <w:r w:rsidRPr="000C3C53">
              <w:rPr>
                <w:b/>
                <w:bCs/>
                <w:color w:val="ED7D31" w:themeColor="accent2"/>
              </w:rPr>
              <w:t>E</w:t>
            </w:r>
          </w:p>
        </w:tc>
        <w:tc>
          <w:tcPr>
            <w:tcW w:w="355" w:type="dxa"/>
            <w:shd w:val="clear" w:color="auto" w:fill="auto"/>
          </w:tcPr>
          <w:p w14:paraId="3CF85D6B" w14:textId="77777777" w:rsidR="00FD0FDA" w:rsidRPr="000C3C53" w:rsidRDefault="00FD0FDA">
            <w:pPr>
              <w:jc w:val="center"/>
              <w:rPr>
                <w:b/>
                <w:bCs/>
                <w:color w:val="ED7D31" w:themeColor="accent2"/>
              </w:rPr>
            </w:pPr>
            <w:r w:rsidRPr="000C3C53">
              <w:rPr>
                <w:b/>
                <w:bCs/>
                <w:color w:val="ED7D31" w:themeColor="accent2"/>
              </w:rPr>
              <w:t>H</w:t>
            </w:r>
          </w:p>
        </w:tc>
        <w:tc>
          <w:tcPr>
            <w:tcW w:w="361" w:type="dxa"/>
            <w:shd w:val="clear" w:color="auto" w:fill="auto"/>
          </w:tcPr>
          <w:p w14:paraId="13F9A875" w14:textId="77777777" w:rsidR="00FD0FDA" w:rsidRPr="000C3C53" w:rsidRDefault="00FD0FDA">
            <w:pPr>
              <w:jc w:val="center"/>
              <w:rPr>
                <w:b/>
                <w:bCs/>
                <w:color w:val="ED7D31" w:themeColor="accent2"/>
              </w:rPr>
            </w:pPr>
            <w:r w:rsidRPr="000C3C53">
              <w:rPr>
                <w:b/>
                <w:bCs/>
                <w:color w:val="ED7D31" w:themeColor="accent2"/>
              </w:rPr>
              <w:t>N</w:t>
            </w:r>
          </w:p>
        </w:tc>
        <w:tc>
          <w:tcPr>
            <w:tcW w:w="324" w:type="dxa"/>
            <w:shd w:val="clear" w:color="auto" w:fill="auto"/>
          </w:tcPr>
          <w:p w14:paraId="061D6CA7" w14:textId="77777777" w:rsidR="00FD0FDA" w:rsidRPr="000C3C53" w:rsidRDefault="00FD0FDA">
            <w:pPr>
              <w:jc w:val="center"/>
              <w:rPr>
                <w:b/>
                <w:bCs/>
                <w:color w:val="ED7D31" w:themeColor="accent2"/>
              </w:rPr>
            </w:pPr>
            <w:r w:rsidRPr="000C3C53">
              <w:rPr>
                <w:b/>
                <w:bCs/>
                <w:color w:val="ED7D31" w:themeColor="accent2"/>
              </w:rPr>
              <w:t>E</w:t>
            </w:r>
          </w:p>
        </w:tc>
        <w:tc>
          <w:tcPr>
            <w:tcW w:w="361" w:type="dxa"/>
            <w:shd w:val="clear" w:color="auto" w:fill="auto"/>
          </w:tcPr>
          <w:p w14:paraId="0957B6BD" w14:textId="77777777" w:rsidR="00FD0FDA" w:rsidRPr="000C3C53" w:rsidRDefault="00FD0FDA">
            <w:pPr>
              <w:jc w:val="center"/>
              <w:rPr>
                <w:b/>
                <w:bCs/>
                <w:color w:val="ED7D31" w:themeColor="accent2"/>
              </w:rPr>
            </w:pPr>
            <w:r w:rsidRPr="000C3C53">
              <w:rPr>
                <w:b/>
                <w:bCs/>
                <w:color w:val="ED7D31" w:themeColor="accent2"/>
              </w:rPr>
              <w:t>N</w:t>
            </w:r>
          </w:p>
        </w:tc>
        <w:tc>
          <w:tcPr>
            <w:tcW w:w="236" w:type="dxa"/>
          </w:tcPr>
          <w:p w14:paraId="1103E24D" w14:textId="77777777" w:rsidR="00FD0FDA" w:rsidRPr="000C3C53" w:rsidRDefault="00FD0FDA">
            <w:pPr>
              <w:jc w:val="center"/>
              <w:rPr>
                <w:b/>
                <w:bCs/>
                <w:color w:val="ED7D31" w:themeColor="accent2"/>
              </w:rPr>
            </w:pPr>
          </w:p>
        </w:tc>
        <w:tc>
          <w:tcPr>
            <w:tcW w:w="222" w:type="dxa"/>
            <w:shd w:val="clear" w:color="auto" w:fill="auto"/>
          </w:tcPr>
          <w:p w14:paraId="61829076" w14:textId="7F7D9D2E" w:rsidR="00FD0FDA" w:rsidRPr="000C3C53" w:rsidRDefault="00FD0FDA">
            <w:pPr>
              <w:jc w:val="center"/>
              <w:rPr>
                <w:b/>
                <w:bCs/>
                <w:color w:val="ED7D31" w:themeColor="accent2"/>
              </w:rPr>
            </w:pPr>
          </w:p>
        </w:tc>
        <w:tc>
          <w:tcPr>
            <w:tcW w:w="310" w:type="dxa"/>
            <w:shd w:val="clear" w:color="auto" w:fill="auto"/>
          </w:tcPr>
          <w:p w14:paraId="1FE97689" w14:textId="77777777" w:rsidR="00FD0FDA" w:rsidRPr="000C3C53" w:rsidRDefault="00FD0FDA">
            <w:pPr>
              <w:jc w:val="center"/>
              <w:rPr>
                <w:b/>
                <w:bCs/>
                <w:color w:val="ED7D31" w:themeColor="accent2"/>
              </w:rPr>
            </w:pPr>
            <w:r w:rsidRPr="000C3C53">
              <w:rPr>
                <w:b/>
                <w:bCs/>
                <w:color w:val="ED7D31" w:themeColor="accent2"/>
              </w:rPr>
              <w:t>L</w:t>
            </w:r>
          </w:p>
        </w:tc>
        <w:tc>
          <w:tcPr>
            <w:tcW w:w="350" w:type="dxa"/>
            <w:shd w:val="clear" w:color="auto" w:fill="auto"/>
          </w:tcPr>
          <w:p w14:paraId="35FA8DFA" w14:textId="77777777" w:rsidR="00FD0FDA" w:rsidRPr="000C3C53" w:rsidRDefault="00FD0FDA">
            <w:pPr>
              <w:jc w:val="center"/>
              <w:rPr>
                <w:b/>
                <w:bCs/>
                <w:color w:val="ED7D31" w:themeColor="accent2"/>
              </w:rPr>
            </w:pPr>
            <w:r w:rsidRPr="000C3C53">
              <w:rPr>
                <w:b/>
                <w:bCs/>
                <w:color w:val="ED7D31" w:themeColor="accent2"/>
              </w:rPr>
              <w:t>A</w:t>
            </w:r>
          </w:p>
        </w:tc>
        <w:tc>
          <w:tcPr>
            <w:tcW w:w="360" w:type="dxa"/>
            <w:shd w:val="clear" w:color="auto" w:fill="auto"/>
          </w:tcPr>
          <w:p w14:paraId="05D8A653" w14:textId="77777777" w:rsidR="00FD0FDA" w:rsidRPr="000C3C53" w:rsidRDefault="00FD0FDA">
            <w:pPr>
              <w:jc w:val="center"/>
              <w:rPr>
                <w:b/>
                <w:bCs/>
                <w:color w:val="ED7D31" w:themeColor="accent2"/>
              </w:rPr>
            </w:pPr>
            <w:r w:rsidRPr="000C3C53">
              <w:rPr>
                <w:b/>
                <w:bCs/>
                <w:color w:val="ED7D31" w:themeColor="accent2"/>
              </w:rPr>
              <w:t>U</w:t>
            </w:r>
          </w:p>
        </w:tc>
        <w:tc>
          <w:tcPr>
            <w:tcW w:w="317" w:type="dxa"/>
            <w:shd w:val="clear" w:color="auto" w:fill="auto"/>
          </w:tcPr>
          <w:p w14:paraId="632692EA" w14:textId="77777777" w:rsidR="00FD0FDA" w:rsidRPr="000C3C53" w:rsidRDefault="00FD0FDA">
            <w:pPr>
              <w:jc w:val="center"/>
              <w:rPr>
                <w:b/>
                <w:bCs/>
                <w:color w:val="ED7D31" w:themeColor="accent2"/>
              </w:rPr>
            </w:pPr>
            <w:r w:rsidRPr="000C3C53">
              <w:rPr>
                <w:b/>
                <w:bCs/>
                <w:color w:val="ED7D31" w:themeColor="accent2"/>
              </w:rPr>
              <w:t>F</w:t>
            </w:r>
          </w:p>
        </w:tc>
      </w:tr>
    </w:tbl>
    <w:p w14:paraId="4D7EBA0F" w14:textId="13D284B7" w:rsidR="00103A3E" w:rsidRDefault="00103A3E" w:rsidP="00103A3E"/>
    <w:p w14:paraId="0E3A233F" w14:textId="77777777" w:rsidR="009F7E35" w:rsidRDefault="009F7E35" w:rsidP="00103A3E"/>
    <w:p w14:paraId="517523C0" w14:textId="707B83DD" w:rsidR="000D281E" w:rsidRDefault="00885845" w:rsidP="00BB2E0D">
      <w:pPr>
        <w:pStyle w:val="Rtsel"/>
      </w:pPr>
      <w:r>
        <w:rPr>
          <w:noProof/>
          <w:lang w:eastAsia="de-CH"/>
        </w:rPr>
        <w:drawing>
          <wp:inline distT="0" distB="0" distL="114935" distR="114935" wp14:anchorId="4DAA4DDF" wp14:editId="07777777">
            <wp:extent cx="208280" cy="337820"/>
            <wp:effectExtent l="0" t="0" r="0" b="0"/>
            <wp:docPr id="804397253" name="Bild10" descr="P2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10"/>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r w:rsidR="00490775">
        <w:t xml:space="preserve"> </w:t>
      </w:r>
      <w:r>
        <w:t>Rätsel 4 - Buchstaben</w:t>
      </w:r>
      <w:r w:rsidR="00817C87">
        <w:t xml:space="preserve"> weglassen</w:t>
      </w:r>
    </w:p>
    <w:p w14:paraId="12E39868" w14:textId="74D968DD" w:rsidR="000D281E" w:rsidRDefault="005A0FB3">
      <w:r>
        <w:t xml:space="preserve">Zwei Wörter sind sich auch ähnlich, wenn du bei </w:t>
      </w:r>
      <w:r w:rsidR="00823CC3">
        <w:t>einem</w:t>
      </w:r>
      <w:r>
        <w:t xml:space="preserve"> Wort einen Buchstaben weglassen kannst und dann </w:t>
      </w:r>
      <w:r w:rsidR="00823CC3">
        <w:t>dadurch</w:t>
      </w:r>
      <w:r>
        <w:t xml:space="preserve"> </w:t>
      </w:r>
      <w:r w:rsidR="00F072F9">
        <w:t xml:space="preserve">ein </w:t>
      </w:r>
      <w:r>
        <w:t>andere</w:t>
      </w:r>
      <w:r w:rsidR="00F072F9">
        <w:t>s</w:t>
      </w:r>
      <w:r>
        <w:t xml:space="preserve"> Wort erhältst.</w:t>
      </w:r>
      <w:r w:rsidR="00885845">
        <w:t xml:space="preserve"> Zum Beispiel:</w:t>
      </w:r>
    </w:p>
    <w:tbl>
      <w:tblPr>
        <w:tblW w:w="7841" w:type="dxa"/>
        <w:tblCellMar>
          <w:left w:w="98" w:type="dxa"/>
        </w:tblCellMar>
        <w:tblLook w:val="0400" w:firstRow="0" w:lastRow="0" w:firstColumn="0" w:lastColumn="0" w:noHBand="0" w:noVBand="1"/>
      </w:tblPr>
      <w:tblGrid>
        <w:gridCol w:w="330"/>
        <w:gridCol w:w="314"/>
        <w:gridCol w:w="265"/>
        <w:gridCol w:w="310"/>
        <w:gridCol w:w="212"/>
        <w:gridCol w:w="212"/>
        <w:gridCol w:w="327"/>
        <w:gridCol w:w="355"/>
        <w:gridCol w:w="399"/>
        <w:gridCol w:w="399"/>
        <w:gridCol w:w="315"/>
        <w:gridCol w:w="212"/>
        <w:gridCol w:w="212"/>
        <w:gridCol w:w="406"/>
        <w:gridCol w:w="340"/>
        <w:gridCol w:w="330"/>
        <w:gridCol w:w="399"/>
        <w:gridCol w:w="399"/>
        <w:gridCol w:w="212"/>
        <w:gridCol w:w="212"/>
        <w:gridCol w:w="406"/>
        <w:gridCol w:w="340"/>
        <w:gridCol w:w="330"/>
        <w:gridCol w:w="315"/>
        <w:gridCol w:w="314"/>
      </w:tblGrid>
      <w:tr w:rsidR="004D54EF" w:rsidRPr="000C3C53" w14:paraId="160D6EAE" w14:textId="77777777" w:rsidTr="004D54EF">
        <w:trPr>
          <w:trHeight w:val="397"/>
        </w:trPr>
        <w:tc>
          <w:tcPr>
            <w:tcW w:w="331" w:type="dxa"/>
            <w:shd w:val="clear" w:color="auto" w:fill="auto"/>
            <w:vAlign w:val="center"/>
          </w:tcPr>
          <w:p w14:paraId="6F849DA1" w14:textId="77777777" w:rsidR="004D54EF" w:rsidRPr="000C3C53" w:rsidRDefault="004D54EF" w:rsidP="00885845">
            <w:pPr>
              <w:spacing w:after="0"/>
              <w:jc w:val="center"/>
              <w:rPr>
                <w:b/>
                <w:bCs/>
                <w:color w:val="ED7D31" w:themeColor="accent2"/>
              </w:rPr>
            </w:pPr>
            <w:r w:rsidRPr="000C3C53">
              <w:rPr>
                <w:b/>
                <w:bCs/>
                <w:color w:val="ED7D31" w:themeColor="accent2"/>
              </w:rPr>
              <w:t>R</w:t>
            </w:r>
          </w:p>
        </w:tc>
        <w:tc>
          <w:tcPr>
            <w:tcW w:w="315" w:type="dxa"/>
            <w:shd w:val="clear" w:color="auto" w:fill="auto"/>
            <w:vAlign w:val="center"/>
          </w:tcPr>
          <w:p w14:paraId="3D6DC322" w14:textId="77777777" w:rsidR="004D54EF" w:rsidRPr="000C3C53" w:rsidRDefault="004D54EF" w:rsidP="00885845">
            <w:pPr>
              <w:spacing w:after="0"/>
              <w:jc w:val="center"/>
              <w:rPr>
                <w:b/>
                <w:bCs/>
                <w:color w:val="ED7D31" w:themeColor="accent2"/>
              </w:rPr>
            </w:pPr>
            <w:r w:rsidRPr="000C3C53">
              <w:rPr>
                <w:b/>
                <w:bCs/>
                <w:color w:val="ED7D31" w:themeColor="accent2"/>
              </w:rPr>
              <w:t>E</w:t>
            </w:r>
          </w:p>
        </w:tc>
        <w:tc>
          <w:tcPr>
            <w:tcW w:w="265" w:type="dxa"/>
            <w:shd w:val="clear" w:color="auto" w:fill="auto"/>
            <w:vAlign w:val="center"/>
          </w:tcPr>
          <w:p w14:paraId="56AB6BD4" w14:textId="77777777" w:rsidR="004D54EF" w:rsidRPr="000C3C53" w:rsidRDefault="004D54EF" w:rsidP="00885845">
            <w:pPr>
              <w:spacing w:after="0"/>
              <w:jc w:val="center"/>
              <w:rPr>
                <w:b/>
                <w:bCs/>
                <w:color w:val="ED7D31" w:themeColor="accent2"/>
              </w:rPr>
            </w:pPr>
            <w:r w:rsidRPr="000C3C53">
              <w:rPr>
                <w:b/>
                <w:bCs/>
                <w:color w:val="ED7D31" w:themeColor="accent2"/>
              </w:rPr>
              <w:t>I</w:t>
            </w:r>
          </w:p>
        </w:tc>
        <w:tc>
          <w:tcPr>
            <w:tcW w:w="310" w:type="dxa"/>
            <w:shd w:val="clear" w:color="auto" w:fill="auto"/>
            <w:vAlign w:val="center"/>
          </w:tcPr>
          <w:p w14:paraId="1CF5E66A" w14:textId="77777777" w:rsidR="004D54EF" w:rsidRPr="000C3C53" w:rsidRDefault="004D54EF" w:rsidP="00885845">
            <w:pPr>
              <w:spacing w:after="0"/>
              <w:jc w:val="center"/>
              <w:rPr>
                <w:b/>
                <w:bCs/>
                <w:color w:val="ED7D31" w:themeColor="accent2"/>
              </w:rPr>
            </w:pPr>
            <w:r w:rsidRPr="000C3C53">
              <w:rPr>
                <w:b/>
                <w:bCs/>
                <w:color w:val="ED7D31" w:themeColor="accent2"/>
              </w:rPr>
              <w:t>S</w:t>
            </w:r>
          </w:p>
        </w:tc>
        <w:tc>
          <w:tcPr>
            <w:tcW w:w="216" w:type="dxa"/>
          </w:tcPr>
          <w:p w14:paraId="1D9DF2C4" w14:textId="77777777" w:rsidR="004D54EF" w:rsidRPr="000C3C53" w:rsidRDefault="004D54EF" w:rsidP="00885845">
            <w:pPr>
              <w:jc w:val="center"/>
              <w:rPr>
                <w:b/>
                <w:bCs/>
                <w:color w:val="ED7D31" w:themeColor="accent2"/>
              </w:rPr>
            </w:pPr>
          </w:p>
        </w:tc>
        <w:tc>
          <w:tcPr>
            <w:tcW w:w="215" w:type="dxa"/>
            <w:shd w:val="clear" w:color="auto" w:fill="auto"/>
            <w:vAlign w:val="center"/>
          </w:tcPr>
          <w:p w14:paraId="17AD93B2" w14:textId="73F87498" w:rsidR="004D54EF" w:rsidRPr="000C3C53" w:rsidRDefault="004D54EF" w:rsidP="00885845">
            <w:pPr>
              <w:jc w:val="center"/>
              <w:rPr>
                <w:b/>
                <w:bCs/>
                <w:color w:val="ED7D31" w:themeColor="accent2"/>
              </w:rPr>
            </w:pPr>
          </w:p>
        </w:tc>
        <w:tc>
          <w:tcPr>
            <w:tcW w:w="327" w:type="dxa"/>
            <w:shd w:val="clear" w:color="auto" w:fill="auto"/>
            <w:vAlign w:val="center"/>
          </w:tcPr>
          <w:p w14:paraId="5E630C1D" w14:textId="77777777" w:rsidR="004D54EF" w:rsidRPr="000C3C53" w:rsidRDefault="004D54EF" w:rsidP="00885845">
            <w:pPr>
              <w:spacing w:after="0"/>
              <w:jc w:val="center"/>
              <w:rPr>
                <w:b/>
                <w:bCs/>
                <w:color w:val="ED7D31" w:themeColor="accent2"/>
              </w:rPr>
            </w:pPr>
            <w:r w:rsidRPr="000C3C53">
              <w:rPr>
                <w:b/>
                <w:bCs/>
                <w:color w:val="ED7D31" w:themeColor="accent2"/>
              </w:rPr>
              <w:t>K</w:t>
            </w:r>
          </w:p>
        </w:tc>
        <w:tc>
          <w:tcPr>
            <w:tcW w:w="355" w:type="dxa"/>
            <w:shd w:val="clear" w:color="auto" w:fill="auto"/>
            <w:vAlign w:val="center"/>
          </w:tcPr>
          <w:p w14:paraId="1E84BEA1" w14:textId="77777777" w:rsidR="004D54EF" w:rsidRPr="000C3C53" w:rsidRDefault="004D54EF" w:rsidP="00885845">
            <w:pPr>
              <w:spacing w:after="0"/>
              <w:jc w:val="center"/>
              <w:rPr>
                <w:b/>
                <w:bCs/>
                <w:color w:val="ED7D31" w:themeColor="accent2"/>
              </w:rPr>
            </w:pPr>
            <w:r w:rsidRPr="000C3C53">
              <w:rPr>
                <w:b/>
                <w:bCs/>
                <w:color w:val="ED7D31" w:themeColor="accent2"/>
              </w:rPr>
              <w:t>O</w:t>
            </w:r>
          </w:p>
        </w:tc>
        <w:tc>
          <w:tcPr>
            <w:tcW w:w="399" w:type="dxa"/>
            <w:shd w:val="clear" w:color="auto" w:fill="auto"/>
            <w:vAlign w:val="center"/>
          </w:tcPr>
          <w:p w14:paraId="755F1112" w14:textId="77777777" w:rsidR="004D54EF" w:rsidRPr="000C3C53" w:rsidRDefault="004D54EF" w:rsidP="00885845">
            <w:pPr>
              <w:spacing w:after="0"/>
              <w:jc w:val="center"/>
              <w:rPr>
                <w:b/>
                <w:bCs/>
                <w:color w:val="ED7D31" w:themeColor="accent2"/>
              </w:rPr>
            </w:pPr>
            <w:r w:rsidRPr="000C3C53">
              <w:rPr>
                <w:b/>
                <w:bCs/>
                <w:color w:val="ED7D31" w:themeColor="accent2"/>
              </w:rPr>
              <w:t>M</w:t>
            </w:r>
          </w:p>
        </w:tc>
        <w:tc>
          <w:tcPr>
            <w:tcW w:w="399" w:type="dxa"/>
            <w:shd w:val="clear" w:color="auto" w:fill="auto"/>
            <w:vAlign w:val="center"/>
          </w:tcPr>
          <w:p w14:paraId="383E7029" w14:textId="77777777" w:rsidR="004D54EF" w:rsidRPr="000C3C53" w:rsidRDefault="004D54EF" w:rsidP="00885845">
            <w:pPr>
              <w:spacing w:after="0"/>
              <w:jc w:val="center"/>
              <w:rPr>
                <w:b/>
                <w:bCs/>
                <w:color w:val="ED7D31" w:themeColor="accent2"/>
              </w:rPr>
            </w:pPr>
            <w:r w:rsidRPr="000C3C53">
              <w:rPr>
                <w:b/>
                <w:bCs/>
                <w:color w:val="ED7D31" w:themeColor="accent2"/>
              </w:rPr>
              <w:t>M</w:t>
            </w:r>
          </w:p>
        </w:tc>
        <w:tc>
          <w:tcPr>
            <w:tcW w:w="315" w:type="dxa"/>
            <w:shd w:val="clear" w:color="auto" w:fill="auto"/>
            <w:vAlign w:val="center"/>
          </w:tcPr>
          <w:p w14:paraId="1086CAE5" w14:textId="77777777" w:rsidR="004D54EF" w:rsidRPr="000C3C53" w:rsidRDefault="004D54EF" w:rsidP="00885845">
            <w:pPr>
              <w:spacing w:after="0"/>
              <w:jc w:val="center"/>
              <w:rPr>
                <w:b/>
                <w:bCs/>
                <w:color w:val="ED7D31" w:themeColor="accent2"/>
              </w:rPr>
            </w:pPr>
            <w:r w:rsidRPr="000C3C53">
              <w:rPr>
                <w:b/>
                <w:bCs/>
                <w:color w:val="ED7D31" w:themeColor="accent2"/>
              </w:rPr>
              <w:t>T</w:t>
            </w:r>
          </w:p>
        </w:tc>
        <w:tc>
          <w:tcPr>
            <w:tcW w:w="216" w:type="dxa"/>
          </w:tcPr>
          <w:p w14:paraId="0C4631B6" w14:textId="77777777" w:rsidR="004D54EF" w:rsidRPr="000C3C53" w:rsidRDefault="004D54EF" w:rsidP="00885845">
            <w:pPr>
              <w:jc w:val="center"/>
              <w:rPr>
                <w:b/>
                <w:bCs/>
                <w:color w:val="ED7D31" w:themeColor="accent2"/>
              </w:rPr>
            </w:pPr>
          </w:p>
        </w:tc>
        <w:tc>
          <w:tcPr>
            <w:tcW w:w="215" w:type="dxa"/>
            <w:shd w:val="clear" w:color="auto" w:fill="auto"/>
            <w:vAlign w:val="center"/>
          </w:tcPr>
          <w:p w14:paraId="0DE4B5B7" w14:textId="7617DB55" w:rsidR="004D54EF" w:rsidRPr="000C3C53" w:rsidRDefault="004D54EF" w:rsidP="00885845">
            <w:pPr>
              <w:jc w:val="center"/>
              <w:rPr>
                <w:b/>
                <w:bCs/>
                <w:color w:val="ED7D31" w:themeColor="accent2"/>
              </w:rPr>
            </w:pPr>
          </w:p>
        </w:tc>
        <w:tc>
          <w:tcPr>
            <w:tcW w:w="406" w:type="dxa"/>
            <w:shd w:val="clear" w:color="auto" w:fill="auto"/>
            <w:vAlign w:val="center"/>
          </w:tcPr>
          <w:p w14:paraId="7E921B9E" w14:textId="5972B7D4" w:rsidR="004D54EF" w:rsidRPr="000C3C53" w:rsidRDefault="004D54EF" w:rsidP="00885845">
            <w:pPr>
              <w:spacing w:after="0"/>
              <w:jc w:val="center"/>
              <w:rPr>
                <w:b/>
                <w:bCs/>
                <w:color w:val="ED7D31" w:themeColor="accent2"/>
              </w:rPr>
            </w:pPr>
            <w:r>
              <w:rPr>
                <w:b/>
                <w:bCs/>
                <w:color w:val="ED7D31" w:themeColor="accent2"/>
              </w:rPr>
              <w:t>W</w:t>
            </w:r>
          </w:p>
        </w:tc>
        <w:tc>
          <w:tcPr>
            <w:tcW w:w="340" w:type="dxa"/>
            <w:shd w:val="clear" w:color="auto" w:fill="auto"/>
            <w:vAlign w:val="center"/>
          </w:tcPr>
          <w:p w14:paraId="53AA5492" w14:textId="77777777" w:rsidR="004D54EF" w:rsidRPr="000C3C53" w:rsidRDefault="004D54EF" w:rsidP="00885845">
            <w:pPr>
              <w:spacing w:after="0"/>
              <w:jc w:val="center"/>
              <w:rPr>
                <w:b/>
                <w:bCs/>
                <w:color w:val="ED7D31" w:themeColor="accent2"/>
              </w:rPr>
            </w:pPr>
            <w:r w:rsidRPr="000C3C53">
              <w:rPr>
                <w:b/>
                <w:bCs/>
                <w:color w:val="ED7D31" w:themeColor="accent2"/>
              </w:rPr>
              <w:t>A</w:t>
            </w:r>
          </w:p>
        </w:tc>
        <w:tc>
          <w:tcPr>
            <w:tcW w:w="330" w:type="dxa"/>
            <w:shd w:val="clear" w:color="auto" w:fill="auto"/>
            <w:vAlign w:val="center"/>
          </w:tcPr>
          <w:p w14:paraId="218D9FBF" w14:textId="77777777" w:rsidR="004D54EF" w:rsidRPr="000C3C53" w:rsidRDefault="004D54EF" w:rsidP="00885845">
            <w:pPr>
              <w:spacing w:after="0"/>
              <w:jc w:val="center"/>
              <w:rPr>
                <w:b/>
                <w:bCs/>
                <w:color w:val="ED7D31" w:themeColor="accent2"/>
              </w:rPr>
            </w:pPr>
            <w:r w:rsidRPr="000C3C53">
              <w:rPr>
                <w:b/>
                <w:bCs/>
                <w:color w:val="ED7D31" w:themeColor="accent2"/>
              </w:rPr>
              <w:t>R</w:t>
            </w:r>
          </w:p>
        </w:tc>
        <w:tc>
          <w:tcPr>
            <w:tcW w:w="350" w:type="dxa"/>
            <w:shd w:val="clear" w:color="auto" w:fill="auto"/>
            <w:vAlign w:val="center"/>
          </w:tcPr>
          <w:p w14:paraId="168FC2B5" w14:textId="4AD0F023" w:rsidR="004D54EF" w:rsidRPr="000C3C53" w:rsidRDefault="004D54EF" w:rsidP="00885845">
            <w:pPr>
              <w:spacing w:after="0"/>
              <w:jc w:val="center"/>
              <w:rPr>
                <w:b/>
                <w:bCs/>
                <w:color w:val="ED7D31" w:themeColor="accent2"/>
              </w:rPr>
            </w:pPr>
            <w:r>
              <w:rPr>
                <w:b/>
                <w:bCs/>
                <w:color w:val="ED7D31" w:themeColor="accent2"/>
              </w:rPr>
              <w:t>U</w:t>
            </w:r>
          </w:p>
        </w:tc>
        <w:tc>
          <w:tcPr>
            <w:tcW w:w="399" w:type="dxa"/>
            <w:shd w:val="clear" w:color="auto" w:fill="auto"/>
            <w:vAlign w:val="center"/>
          </w:tcPr>
          <w:p w14:paraId="21402596" w14:textId="31306DDC" w:rsidR="004D54EF" w:rsidRPr="000C3C53" w:rsidRDefault="004D54EF" w:rsidP="00885845">
            <w:pPr>
              <w:spacing w:after="0"/>
              <w:jc w:val="center"/>
              <w:rPr>
                <w:b/>
                <w:bCs/>
                <w:color w:val="ED7D31" w:themeColor="accent2"/>
              </w:rPr>
            </w:pPr>
            <w:r>
              <w:rPr>
                <w:b/>
                <w:bCs/>
                <w:color w:val="ED7D31" w:themeColor="accent2"/>
              </w:rPr>
              <w:t>M</w:t>
            </w:r>
          </w:p>
        </w:tc>
        <w:tc>
          <w:tcPr>
            <w:tcW w:w="216" w:type="dxa"/>
          </w:tcPr>
          <w:p w14:paraId="56E99E87" w14:textId="77777777" w:rsidR="004D54EF" w:rsidRPr="000C3C53" w:rsidRDefault="004D54EF" w:rsidP="00885845">
            <w:pPr>
              <w:jc w:val="center"/>
              <w:rPr>
                <w:b/>
                <w:bCs/>
                <w:color w:val="ED7D31" w:themeColor="accent2"/>
              </w:rPr>
            </w:pPr>
          </w:p>
        </w:tc>
        <w:tc>
          <w:tcPr>
            <w:tcW w:w="215" w:type="dxa"/>
            <w:shd w:val="clear" w:color="auto" w:fill="auto"/>
            <w:vAlign w:val="center"/>
          </w:tcPr>
          <w:p w14:paraId="66204FF1" w14:textId="05743A34" w:rsidR="004D54EF" w:rsidRPr="000C3C53" w:rsidRDefault="004D54EF" w:rsidP="00885845">
            <w:pPr>
              <w:jc w:val="center"/>
              <w:rPr>
                <w:b/>
                <w:bCs/>
                <w:color w:val="ED7D31" w:themeColor="accent2"/>
              </w:rPr>
            </w:pPr>
          </w:p>
        </w:tc>
        <w:tc>
          <w:tcPr>
            <w:tcW w:w="406" w:type="dxa"/>
            <w:shd w:val="clear" w:color="auto" w:fill="auto"/>
            <w:vAlign w:val="center"/>
          </w:tcPr>
          <w:p w14:paraId="7F659B18" w14:textId="77777777" w:rsidR="004D54EF" w:rsidRPr="000C3C53" w:rsidRDefault="004D54EF" w:rsidP="00885845">
            <w:pPr>
              <w:spacing w:after="0"/>
              <w:jc w:val="center"/>
              <w:rPr>
                <w:b/>
                <w:bCs/>
                <w:color w:val="ED7D31" w:themeColor="accent2"/>
              </w:rPr>
            </w:pPr>
            <w:r w:rsidRPr="000C3C53">
              <w:rPr>
                <w:b/>
                <w:bCs/>
                <w:color w:val="ED7D31" w:themeColor="accent2"/>
              </w:rPr>
              <w:t>W</w:t>
            </w:r>
          </w:p>
        </w:tc>
        <w:tc>
          <w:tcPr>
            <w:tcW w:w="340" w:type="dxa"/>
            <w:shd w:val="clear" w:color="auto" w:fill="auto"/>
            <w:vAlign w:val="center"/>
          </w:tcPr>
          <w:p w14:paraId="48F7360C" w14:textId="77777777" w:rsidR="004D54EF" w:rsidRPr="000C3C53" w:rsidRDefault="004D54EF" w:rsidP="00885845">
            <w:pPr>
              <w:spacing w:after="0"/>
              <w:jc w:val="center"/>
              <w:rPr>
                <w:b/>
                <w:bCs/>
                <w:color w:val="ED7D31" w:themeColor="accent2"/>
              </w:rPr>
            </w:pPr>
            <w:r w:rsidRPr="000C3C53">
              <w:rPr>
                <w:b/>
                <w:bCs/>
                <w:color w:val="ED7D31" w:themeColor="accent2"/>
              </w:rPr>
              <w:t>A</w:t>
            </w:r>
          </w:p>
        </w:tc>
        <w:tc>
          <w:tcPr>
            <w:tcW w:w="330" w:type="dxa"/>
            <w:shd w:val="clear" w:color="auto" w:fill="auto"/>
            <w:vAlign w:val="center"/>
          </w:tcPr>
          <w:p w14:paraId="25DAE837" w14:textId="77777777" w:rsidR="004D54EF" w:rsidRPr="000C3C53" w:rsidRDefault="004D54EF" w:rsidP="00885845">
            <w:pPr>
              <w:spacing w:after="0"/>
              <w:jc w:val="center"/>
              <w:rPr>
                <w:b/>
                <w:bCs/>
                <w:color w:val="ED7D31" w:themeColor="accent2"/>
              </w:rPr>
            </w:pPr>
            <w:r w:rsidRPr="000C3C53">
              <w:rPr>
                <w:b/>
                <w:bCs/>
                <w:color w:val="ED7D31" w:themeColor="accent2"/>
              </w:rPr>
              <w:t>R</w:t>
            </w:r>
          </w:p>
        </w:tc>
        <w:tc>
          <w:tcPr>
            <w:tcW w:w="315" w:type="dxa"/>
            <w:shd w:val="clear" w:color="auto" w:fill="auto"/>
            <w:vAlign w:val="center"/>
          </w:tcPr>
          <w:p w14:paraId="32AF8DF5" w14:textId="77777777" w:rsidR="004D54EF" w:rsidRPr="000C3C53" w:rsidRDefault="004D54EF" w:rsidP="00885845">
            <w:pPr>
              <w:spacing w:after="0"/>
              <w:jc w:val="center"/>
              <w:rPr>
                <w:b/>
                <w:bCs/>
                <w:color w:val="ED7D31" w:themeColor="accent2"/>
              </w:rPr>
            </w:pPr>
            <w:r w:rsidRPr="000C3C53">
              <w:rPr>
                <w:b/>
                <w:bCs/>
                <w:color w:val="ED7D31" w:themeColor="accent2"/>
              </w:rPr>
              <w:t>T</w:t>
            </w:r>
          </w:p>
        </w:tc>
        <w:tc>
          <w:tcPr>
            <w:tcW w:w="316" w:type="dxa"/>
            <w:shd w:val="clear" w:color="auto" w:fill="auto"/>
            <w:vAlign w:val="center"/>
          </w:tcPr>
          <w:p w14:paraId="2F0E185F" w14:textId="77777777" w:rsidR="004D54EF" w:rsidRPr="000C3C53" w:rsidRDefault="004D54EF" w:rsidP="00885845">
            <w:pPr>
              <w:spacing w:after="0"/>
              <w:jc w:val="center"/>
              <w:rPr>
                <w:b/>
                <w:bCs/>
                <w:color w:val="ED7D31" w:themeColor="accent2"/>
              </w:rPr>
            </w:pPr>
            <w:r w:rsidRPr="000C3C53">
              <w:rPr>
                <w:b/>
                <w:bCs/>
                <w:color w:val="ED7D31" w:themeColor="accent2"/>
              </w:rPr>
              <w:t>E</w:t>
            </w:r>
          </w:p>
        </w:tc>
      </w:tr>
      <w:tr w:rsidR="004D54EF" w:rsidRPr="004D54EF" w14:paraId="161CE716" w14:textId="77777777" w:rsidTr="004D54EF">
        <w:trPr>
          <w:trHeight w:val="397"/>
        </w:trPr>
        <w:tc>
          <w:tcPr>
            <w:tcW w:w="331" w:type="dxa"/>
            <w:shd w:val="clear" w:color="auto" w:fill="auto"/>
          </w:tcPr>
          <w:p w14:paraId="28C9ECA3" w14:textId="07AB59CC" w:rsidR="004D54EF" w:rsidRPr="004D54EF" w:rsidRDefault="004D54EF" w:rsidP="004D54EF">
            <w:pPr>
              <w:spacing w:after="0"/>
              <w:jc w:val="center"/>
              <w:rPr>
                <w:color w:val="FF0000"/>
              </w:rPr>
            </w:pPr>
            <w:r w:rsidRPr="004D54EF">
              <w:rPr>
                <w:noProof/>
                <w:color w:val="FF0000"/>
                <w:lang w:val="en-US"/>
              </w:rPr>
              <w:t>x</w:t>
            </w:r>
          </w:p>
        </w:tc>
        <w:tc>
          <w:tcPr>
            <w:tcW w:w="315" w:type="dxa"/>
            <w:shd w:val="clear" w:color="auto" w:fill="auto"/>
          </w:tcPr>
          <w:p w14:paraId="2DBF0D7D" w14:textId="77777777" w:rsidR="004D54EF" w:rsidRPr="004D54EF" w:rsidRDefault="004D54EF" w:rsidP="004D54EF">
            <w:pPr>
              <w:spacing w:after="0"/>
              <w:jc w:val="center"/>
              <w:rPr>
                <w:color w:val="FF0000"/>
              </w:rPr>
            </w:pPr>
          </w:p>
        </w:tc>
        <w:tc>
          <w:tcPr>
            <w:tcW w:w="265" w:type="dxa"/>
            <w:shd w:val="clear" w:color="auto" w:fill="auto"/>
          </w:tcPr>
          <w:p w14:paraId="6B62F1B3" w14:textId="77777777" w:rsidR="004D54EF" w:rsidRPr="004D54EF" w:rsidRDefault="004D54EF" w:rsidP="004D54EF">
            <w:pPr>
              <w:spacing w:after="0"/>
              <w:jc w:val="center"/>
              <w:rPr>
                <w:color w:val="FF0000"/>
              </w:rPr>
            </w:pPr>
          </w:p>
        </w:tc>
        <w:tc>
          <w:tcPr>
            <w:tcW w:w="310" w:type="dxa"/>
            <w:shd w:val="clear" w:color="auto" w:fill="auto"/>
          </w:tcPr>
          <w:p w14:paraId="02F2C34E" w14:textId="77777777" w:rsidR="004D54EF" w:rsidRPr="004D54EF" w:rsidRDefault="004D54EF" w:rsidP="004D54EF">
            <w:pPr>
              <w:spacing w:after="0"/>
              <w:jc w:val="center"/>
              <w:rPr>
                <w:color w:val="FF0000"/>
              </w:rPr>
            </w:pPr>
          </w:p>
        </w:tc>
        <w:tc>
          <w:tcPr>
            <w:tcW w:w="216" w:type="dxa"/>
          </w:tcPr>
          <w:p w14:paraId="262C89D4" w14:textId="77777777" w:rsidR="004D54EF" w:rsidRPr="004D54EF" w:rsidRDefault="004D54EF" w:rsidP="004D54EF">
            <w:pPr>
              <w:spacing w:after="0"/>
              <w:jc w:val="center"/>
              <w:rPr>
                <w:color w:val="FF0000"/>
              </w:rPr>
            </w:pPr>
          </w:p>
        </w:tc>
        <w:tc>
          <w:tcPr>
            <w:tcW w:w="215" w:type="dxa"/>
            <w:shd w:val="clear" w:color="auto" w:fill="auto"/>
          </w:tcPr>
          <w:p w14:paraId="680A4E5D" w14:textId="4F77134E" w:rsidR="004D54EF" w:rsidRPr="004D54EF" w:rsidRDefault="004D54EF" w:rsidP="004D54EF">
            <w:pPr>
              <w:spacing w:after="0"/>
              <w:jc w:val="center"/>
              <w:rPr>
                <w:color w:val="FF0000"/>
              </w:rPr>
            </w:pPr>
          </w:p>
        </w:tc>
        <w:tc>
          <w:tcPr>
            <w:tcW w:w="327" w:type="dxa"/>
            <w:shd w:val="clear" w:color="auto" w:fill="auto"/>
          </w:tcPr>
          <w:p w14:paraId="19219836" w14:textId="77777777" w:rsidR="004D54EF" w:rsidRPr="004D54EF" w:rsidRDefault="004D54EF" w:rsidP="004D54EF">
            <w:pPr>
              <w:spacing w:after="0"/>
              <w:jc w:val="center"/>
              <w:rPr>
                <w:color w:val="FF0000"/>
              </w:rPr>
            </w:pPr>
          </w:p>
        </w:tc>
        <w:tc>
          <w:tcPr>
            <w:tcW w:w="355" w:type="dxa"/>
            <w:shd w:val="clear" w:color="auto" w:fill="auto"/>
          </w:tcPr>
          <w:p w14:paraId="296FEF7D" w14:textId="77777777" w:rsidR="004D54EF" w:rsidRPr="004D54EF" w:rsidRDefault="004D54EF" w:rsidP="004D54EF">
            <w:pPr>
              <w:spacing w:after="0"/>
              <w:jc w:val="center"/>
              <w:rPr>
                <w:color w:val="FF0000"/>
              </w:rPr>
            </w:pPr>
          </w:p>
        </w:tc>
        <w:tc>
          <w:tcPr>
            <w:tcW w:w="399" w:type="dxa"/>
            <w:shd w:val="clear" w:color="auto" w:fill="auto"/>
          </w:tcPr>
          <w:p w14:paraId="7194DBDC" w14:textId="77777777" w:rsidR="004D54EF" w:rsidRPr="004D54EF" w:rsidRDefault="004D54EF" w:rsidP="004D54EF">
            <w:pPr>
              <w:spacing w:after="0"/>
              <w:jc w:val="center"/>
              <w:rPr>
                <w:color w:val="FF0000"/>
              </w:rPr>
            </w:pPr>
          </w:p>
        </w:tc>
        <w:tc>
          <w:tcPr>
            <w:tcW w:w="399" w:type="dxa"/>
            <w:shd w:val="clear" w:color="auto" w:fill="auto"/>
          </w:tcPr>
          <w:p w14:paraId="769D0D3C" w14:textId="77777777" w:rsidR="004D54EF" w:rsidRPr="004D54EF" w:rsidRDefault="004D54EF" w:rsidP="004D54EF">
            <w:pPr>
              <w:spacing w:after="0"/>
              <w:jc w:val="center"/>
              <w:rPr>
                <w:color w:val="FF0000"/>
              </w:rPr>
            </w:pPr>
          </w:p>
        </w:tc>
        <w:tc>
          <w:tcPr>
            <w:tcW w:w="315" w:type="dxa"/>
            <w:shd w:val="clear" w:color="auto" w:fill="auto"/>
          </w:tcPr>
          <w:p w14:paraId="05E66662" w14:textId="53BEB982" w:rsidR="004D54EF" w:rsidRPr="004D54EF" w:rsidRDefault="004D54EF" w:rsidP="004D54EF">
            <w:pPr>
              <w:spacing w:after="0"/>
              <w:jc w:val="center"/>
              <w:rPr>
                <w:color w:val="FF0000"/>
              </w:rPr>
            </w:pPr>
            <w:r w:rsidRPr="004D54EF">
              <w:rPr>
                <w:color w:val="FF0000"/>
              </w:rPr>
              <w:t>x</w:t>
            </w:r>
          </w:p>
        </w:tc>
        <w:tc>
          <w:tcPr>
            <w:tcW w:w="216" w:type="dxa"/>
          </w:tcPr>
          <w:p w14:paraId="6B0E10B8" w14:textId="77777777" w:rsidR="004D54EF" w:rsidRPr="004D54EF" w:rsidRDefault="004D54EF" w:rsidP="004D54EF">
            <w:pPr>
              <w:spacing w:after="0"/>
              <w:jc w:val="center"/>
              <w:rPr>
                <w:color w:val="FF0000"/>
              </w:rPr>
            </w:pPr>
          </w:p>
        </w:tc>
        <w:tc>
          <w:tcPr>
            <w:tcW w:w="215" w:type="dxa"/>
            <w:shd w:val="clear" w:color="auto" w:fill="auto"/>
          </w:tcPr>
          <w:p w14:paraId="54CD245A" w14:textId="7BEDC0E5" w:rsidR="004D54EF" w:rsidRPr="004D54EF" w:rsidRDefault="004D54EF" w:rsidP="004D54EF">
            <w:pPr>
              <w:spacing w:after="0"/>
              <w:jc w:val="center"/>
              <w:rPr>
                <w:color w:val="FF0000"/>
              </w:rPr>
            </w:pPr>
          </w:p>
        </w:tc>
        <w:tc>
          <w:tcPr>
            <w:tcW w:w="406" w:type="dxa"/>
            <w:shd w:val="clear" w:color="auto" w:fill="auto"/>
          </w:tcPr>
          <w:p w14:paraId="1231BE67" w14:textId="77777777" w:rsidR="004D54EF" w:rsidRPr="004D54EF" w:rsidRDefault="004D54EF" w:rsidP="004D54EF">
            <w:pPr>
              <w:spacing w:after="0"/>
              <w:jc w:val="center"/>
              <w:rPr>
                <w:color w:val="FF0000"/>
              </w:rPr>
            </w:pPr>
          </w:p>
        </w:tc>
        <w:tc>
          <w:tcPr>
            <w:tcW w:w="340" w:type="dxa"/>
            <w:shd w:val="clear" w:color="auto" w:fill="auto"/>
          </w:tcPr>
          <w:p w14:paraId="36FEB5B0" w14:textId="77777777" w:rsidR="004D54EF" w:rsidRPr="004D54EF" w:rsidRDefault="004D54EF" w:rsidP="004D54EF">
            <w:pPr>
              <w:spacing w:after="0"/>
              <w:jc w:val="center"/>
              <w:rPr>
                <w:color w:val="FF0000"/>
              </w:rPr>
            </w:pPr>
          </w:p>
        </w:tc>
        <w:tc>
          <w:tcPr>
            <w:tcW w:w="330" w:type="dxa"/>
            <w:shd w:val="clear" w:color="auto" w:fill="auto"/>
          </w:tcPr>
          <w:p w14:paraId="30D7AA69" w14:textId="77777777" w:rsidR="004D54EF" w:rsidRPr="004D54EF" w:rsidRDefault="004D54EF" w:rsidP="004D54EF">
            <w:pPr>
              <w:spacing w:after="0"/>
              <w:jc w:val="center"/>
              <w:rPr>
                <w:color w:val="FF0000"/>
              </w:rPr>
            </w:pPr>
          </w:p>
        </w:tc>
        <w:tc>
          <w:tcPr>
            <w:tcW w:w="350" w:type="dxa"/>
            <w:shd w:val="clear" w:color="auto" w:fill="auto"/>
          </w:tcPr>
          <w:p w14:paraId="43297084" w14:textId="22FB9C82" w:rsidR="004D54EF" w:rsidRPr="004D54EF" w:rsidRDefault="004D54EF" w:rsidP="004D54EF">
            <w:pPr>
              <w:spacing w:after="0"/>
              <w:jc w:val="center"/>
              <w:rPr>
                <w:color w:val="FF0000"/>
              </w:rPr>
            </w:pPr>
            <w:r w:rsidRPr="004D54EF">
              <w:rPr>
                <w:color w:val="FF0000"/>
              </w:rPr>
              <w:t>x</w:t>
            </w:r>
          </w:p>
        </w:tc>
        <w:tc>
          <w:tcPr>
            <w:tcW w:w="399" w:type="dxa"/>
            <w:shd w:val="clear" w:color="auto" w:fill="auto"/>
          </w:tcPr>
          <w:p w14:paraId="7196D064" w14:textId="77777777" w:rsidR="004D54EF" w:rsidRPr="004D54EF" w:rsidRDefault="004D54EF" w:rsidP="004D54EF">
            <w:pPr>
              <w:spacing w:after="0"/>
              <w:jc w:val="center"/>
              <w:rPr>
                <w:color w:val="FF0000"/>
              </w:rPr>
            </w:pPr>
          </w:p>
        </w:tc>
        <w:tc>
          <w:tcPr>
            <w:tcW w:w="216" w:type="dxa"/>
          </w:tcPr>
          <w:p w14:paraId="78EA7A03" w14:textId="77777777" w:rsidR="004D54EF" w:rsidRPr="004D54EF" w:rsidRDefault="004D54EF" w:rsidP="004D54EF">
            <w:pPr>
              <w:spacing w:after="0"/>
              <w:jc w:val="center"/>
              <w:rPr>
                <w:color w:val="FF0000"/>
              </w:rPr>
            </w:pPr>
          </w:p>
        </w:tc>
        <w:tc>
          <w:tcPr>
            <w:tcW w:w="215" w:type="dxa"/>
            <w:shd w:val="clear" w:color="auto" w:fill="auto"/>
          </w:tcPr>
          <w:p w14:paraId="6D072C0D" w14:textId="5B737F60" w:rsidR="004D54EF" w:rsidRPr="004D54EF" w:rsidRDefault="004D54EF" w:rsidP="004D54EF">
            <w:pPr>
              <w:spacing w:after="0"/>
              <w:jc w:val="center"/>
              <w:rPr>
                <w:color w:val="FF0000"/>
              </w:rPr>
            </w:pPr>
          </w:p>
        </w:tc>
        <w:tc>
          <w:tcPr>
            <w:tcW w:w="406" w:type="dxa"/>
            <w:shd w:val="clear" w:color="auto" w:fill="auto"/>
          </w:tcPr>
          <w:p w14:paraId="48A21919" w14:textId="77777777" w:rsidR="004D54EF" w:rsidRPr="004D54EF" w:rsidRDefault="004D54EF" w:rsidP="004D54EF">
            <w:pPr>
              <w:spacing w:after="0"/>
              <w:jc w:val="center"/>
              <w:rPr>
                <w:color w:val="FF0000"/>
              </w:rPr>
            </w:pPr>
          </w:p>
        </w:tc>
        <w:tc>
          <w:tcPr>
            <w:tcW w:w="340" w:type="dxa"/>
            <w:shd w:val="clear" w:color="auto" w:fill="auto"/>
          </w:tcPr>
          <w:p w14:paraId="6BD18F9B" w14:textId="77777777" w:rsidR="004D54EF" w:rsidRPr="004D54EF" w:rsidRDefault="004D54EF" w:rsidP="004D54EF">
            <w:pPr>
              <w:spacing w:after="0"/>
              <w:jc w:val="center"/>
              <w:rPr>
                <w:color w:val="FF0000"/>
              </w:rPr>
            </w:pPr>
          </w:p>
        </w:tc>
        <w:tc>
          <w:tcPr>
            <w:tcW w:w="330" w:type="dxa"/>
            <w:shd w:val="clear" w:color="auto" w:fill="auto"/>
          </w:tcPr>
          <w:p w14:paraId="238601FE" w14:textId="77777777" w:rsidR="004D54EF" w:rsidRPr="004D54EF" w:rsidRDefault="004D54EF" w:rsidP="004D54EF">
            <w:pPr>
              <w:spacing w:after="0"/>
              <w:jc w:val="center"/>
              <w:rPr>
                <w:color w:val="FF0000"/>
              </w:rPr>
            </w:pPr>
          </w:p>
        </w:tc>
        <w:tc>
          <w:tcPr>
            <w:tcW w:w="315" w:type="dxa"/>
            <w:shd w:val="clear" w:color="auto" w:fill="auto"/>
          </w:tcPr>
          <w:p w14:paraId="43BF0DDE" w14:textId="60A7DDFA" w:rsidR="004D54EF" w:rsidRPr="004D54EF" w:rsidRDefault="004D54EF" w:rsidP="004D54EF">
            <w:pPr>
              <w:spacing w:after="0"/>
              <w:jc w:val="center"/>
              <w:rPr>
                <w:color w:val="FF0000"/>
              </w:rPr>
            </w:pPr>
            <w:r w:rsidRPr="004D54EF">
              <w:rPr>
                <w:color w:val="FF0000"/>
              </w:rPr>
              <w:t>x</w:t>
            </w:r>
          </w:p>
        </w:tc>
        <w:tc>
          <w:tcPr>
            <w:tcW w:w="316" w:type="dxa"/>
            <w:shd w:val="clear" w:color="auto" w:fill="auto"/>
          </w:tcPr>
          <w:p w14:paraId="0F3CABC7" w14:textId="799B94C9" w:rsidR="004D54EF" w:rsidRPr="004D54EF" w:rsidRDefault="004D54EF" w:rsidP="004D54EF">
            <w:pPr>
              <w:spacing w:after="0"/>
              <w:jc w:val="center"/>
              <w:rPr>
                <w:color w:val="FF0000"/>
              </w:rPr>
            </w:pPr>
          </w:p>
        </w:tc>
      </w:tr>
      <w:tr w:rsidR="004D54EF" w:rsidRPr="000C3C53" w14:paraId="2F0AB7F0" w14:textId="77777777" w:rsidTr="004D54EF">
        <w:trPr>
          <w:trHeight w:val="397"/>
        </w:trPr>
        <w:tc>
          <w:tcPr>
            <w:tcW w:w="331" w:type="dxa"/>
            <w:shd w:val="clear" w:color="auto" w:fill="auto"/>
            <w:vAlign w:val="center"/>
          </w:tcPr>
          <w:p w14:paraId="5B08B5D1" w14:textId="77777777" w:rsidR="004D54EF" w:rsidRPr="000C3C53" w:rsidRDefault="004D54EF" w:rsidP="00885845">
            <w:pPr>
              <w:spacing w:after="0"/>
              <w:jc w:val="center"/>
              <w:rPr>
                <w:b/>
                <w:bCs/>
                <w:color w:val="ED7D31" w:themeColor="accent2"/>
              </w:rPr>
            </w:pPr>
          </w:p>
        </w:tc>
        <w:tc>
          <w:tcPr>
            <w:tcW w:w="315" w:type="dxa"/>
            <w:shd w:val="clear" w:color="auto" w:fill="auto"/>
            <w:vAlign w:val="center"/>
          </w:tcPr>
          <w:p w14:paraId="34CC6B09" w14:textId="77777777" w:rsidR="004D54EF" w:rsidRPr="000C3C53" w:rsidRDefault="004D54EF" w:rsidP="00885845">
            <w:pPr>
              <w:spacing w:after="0"/>
              <w:jc w:val="center"/>
              <w:rPr>
                <w:b/>
                <w:bCs/>
                <w:color w:val="ED7D31" w:themeColor="accent2"/>
              </w:rPr>
            </w:pPr>
            <w:r w:rsidRPr="000C3C53">
              <w:rPr>
                <w:b/>
                <w:bCs/>
                <w:color w:val="ED7D31" w:themeColor="accent2"/>
              </w:rPr>
              <w:t>E</w:t>
            </w:r>
          </w:p>
        </w:tc>
        <w:tc>
          <w:tcPr>
            <w:tcW w:w="265" w:type="dxa"/>
            <w:shd w:val="clear" w:color="auto" w:fill="auto"/>
            <w:vAlign w:val="center"/>
          </w:tcPr>
          <w:p w14:paraId="55266895" w14:textId="77777777" w:rsidR="004D54EF" w:rsidRPr="000C3C53" w:rsidRDefault="004D54EF" w:rsidP="00885845">
            <w:pPr>
              <w:spacing w:after="0"/>
              <w:jc w:val="center"/>
              <w:rPr>
                <w:b/>
                <w:bCs/>
                <w:color w:val="ED7D31" w:themeColor="accent2"/>
              </w:rPr>
            </w:pPr>
            <w:r w:rsidRPr="000C3C53">
              <w:rPr>
                <w:b/>
                <w:bCs/>
                <w:color w:val="ED7D31" w:themeColor="accent2"/>
              </w:rPr>
              <w:t>I</w:t>
            </w:r>
          </w:p>
        </w:tc>
        <w:tc>
          <w:tcPr>
            <w:tcW w:w="310" w:type="dxa"/>
            <w:shd w:val="clear" w:color="auto" w:fill="auto"/>
            <w:vAlign w:val="center"/>
          </w:tcPr>
          <w:p w14:paraId="1B999743" w14:textId="77777777" w:rsidR="004D54EF" w:rsidRPr="000C3C53" w:rsidRDefault="004D54EF" w:rsidP="00885845">
            <w:pPr>
              <w:spacing w:after="0"/>
              <w:jc w:val="center"/>
              <w:rPr>
                <w:b/>
                <w:bCs/>
                <w:color w:val="ED7D31" w:themeColor="accent2"/>
              </w:rPr>
            </w:pPr>
            <w:r w:rsidRPr="000C3C53">
              <w:rPr>
                <w:b/>
                <w:bCs/>
                <w:color w:val="ED7D31" w:themeColor="accent2"/>
              </w:rPr>
              <w:t>S</w:t>
            </w:r>
          </w:p>
        </w:tc>
        <w:tc>
          <w:tcPr>
            <w:tcW w:w="216" w:type="dxa"/>
          </w:tcPr>
          <w:p w14:paraId="2858B83C" w14:textId="77777777" w:rsidR="004D54EF" w:rsidRPr="000C3C53" w:rsidRDefault="004D54EF" w:rsidP="00885845">
            <w:pPr>
              <w:jc w:val="center"/>
              <w:rPr>
                <w:b/>
                <w:bCs/>
                <w:color w:val="ED7D31" w:themeColor="accent2"/>
              </w:rPr>
            </w:pPr>
          </w:p>
        </w:tc>
        <w:tc>
          <w:tcPr>
            <w:tcW w:w="215" w:type="dxa"/>
            <w:shd w:val="clear" w:color="auto" w:fill="auto"/>
            <w:vAlign w:val="center"/>
          </w:tcPr>
          <w:p w14:paraId="16DEB4AB" w14:textId="15B05279" w:rsidR="004D54EF" w:rsidRPr="000C3C53" w:rsidRDefault="004D54EF" w:rsidP="00885845">
            <w:pPr>
              <w:jc w:val="center"/>
              <w:rPr>
                <w:b/>
                <w:bCs/>
                <w:color w:val="ED7D31" w:themeColor="accent2"/>
              </w:rPr>
            </w:pPr>
          </w:p>
        </w:tc>
        <w:tc>
          <w:tcPr>
            <w:tcW w:w="327" w:type="dxa"/>
            <w:shd w:val="clear" w:color="auto" w:fill="auto"/>
            <w:vAlign w:val="center"/>
          </w:tcPr>
          <w:p w14:paraId="6158CF36" w14:textId="77777777" w:rsidR="004D54EF" w:rsidRPr="000C3C53" w:rsidRDefault="004D54EF" w:rsidP="00885845">
            <w:pPr>
              <w:spacing w:after="0"/>
              <w:jc w:val="center"/>
              <w:rPr>
                <w:b/>
                <w:bCs/>
                <w:color w:val="ED7D31" w:themeColor="accent2"/>
              </w:rPr>
            </w:pPr>
            <w:r w:rsidRPr="000C3C53">
              <w:rPr>
                <w:b/>
                <w:bCs/>
                <w:color w:val="ED7D31" w:themeColor="accent2"/>
              </w:rPr>
              <w:t>K</w:t>
            </w:r>
          </w:p>
        </w:tc>
        <w:tc>
          <w:tcPr>
            <w:tcW w:w="355" w:type="dxa"/>
            <w:shd w:val="clear" w:color="auto" w:fill="auto"/>
            <w:vAlign w:val="center"/>
          </w:tcPr>
          <w:p w14:paraId="4A3A7040" w14:textId="77777777" w:rsidR="004D54EF" w:rsidRPr="000C3C53" w:rsidRDefault="004D54EF" w:rsidP="00885845">
            <w:pPr>
              <w:spacing w:after="0"/>
              <w:jc w:val="center"/>
              <w:rPr>
                <w:b/>
                <w:bCs/>
                <w:color w:val="ED7D31" w:themeColor="accent2"/>
              </w:rPr>
            </w:pPr>
            <w:r w:rsidRPr="000C3C53">
              <w:rPr>
                <w:b/>
                <w:bCs/>
                <w:color w:val="ED7D31" w:themeColor="accent2"/>
              </w:rPr>
              <w:t>O</w:t>
            </w:r>
          </w:p>
        </w:tc>
        <w:tc>
          <w:tcPr>
            <w:tcW w:w="399" w:type="dxa"/>
            <w:shd w:val="clear" w:color="auto" w:fill="auto"/>
            <w:vAlign w:val="center"/>
          </w:tcPr>
          <w:p w14:paraId="64558372" w14:textId="77777777" w:rsidR="004D54EF" w:rsidRPr="000C3C53" w:rsidRDefault="004D54EF" w:rsidP="00885845">
            <w:pPr>
              <w:spacing w:after="0"/>
              <w:jc w:val="center"/>
              <w:rPr>
                <w:b/>
                <w:bCs/>
                <w:color w:val="ED7D31" w:themeColor="accent2"/>
              </w:rPr>
            </w:pPr>
            <w:r w:rsidRPr="000C3C53">
              <w:rPr>
                <w:b/>
                <w:bCs/>
                <w:color w:val="ED7D31" w:themeColor="accent2"/>
              </w:rPr>
              <w:t>M</w:t>
            </w:r>
          </w:p>
        </w:tc>
        <w:tc>
          <w:tcPr>
            <w:tcW w:w="399" w:type="dxa"/>
            <w:shd w:val="clear" w:color="auto" w:fill="auto"/>
            <w:vAlign w:val="center"/>
          </w:tcPr>
          <w:p w14:paraId="1C7B615D" w14:textId="77777777" w:rsidR="004D54EF" w:rsidRPr="000C3C53" w:rsidRDefault="004D54EF" w:rsidP="00885845">
            <w:pPr>
              <w:spacing w:after="0"/>
              <w:jc w:val="center"/>
              <w:rPr>
                <w:b/>
                <w:bCs/>
                <w:color w:val="ED7D31" w:themeColor="accent2"/>
              </w:rPr>
            </w:pPr>
            <w:r w:rsidRPr="000C3C53">
              <w:rPr>
                <w:b/>
                <w:bCs/>
                <w:color w:val="ED7D31" w:themeColor="accent2"/>
              </w:rPr>
              <w:t>M</w:t>
            </w:r>
          </w:p>
        </w:tc>
        <w:tc>
          <w:tcPr>
            <w:tcW w:w="315" w:type="dxa"/>
            <w:shd w:val="clear" w:color="auto" w:fill="auto"/>
            <w:vAlign w:val="center"/>
          </w:tcPr>
          <w:p w14:paraId="0AD9C6F4" w14:textId="77777777" w:rsidR="004D54EF" w:rsidRPr="000C3C53" w:rsidRDefault="004D54EF" w:rsidP="00885845">
            <w:pPr>
              <w:spacing w:after="0"/>
              <w:jc w:val="center"/>
              <w:rPr>
                <w:b/>
                <w:bCs/>
                <w:color w:val="ED7D31" w:themeColor="accent2"/>
              </w:rPr>
            </w:pPr>
          </w:p>
        </w:tc>
        <w:tc>
          <w:tcPr>
            <w:tcW w:w="216" w:type="dxa"/>
          </w:tcPr>
          <w:p w14:paraId="599ECCF9" w14:textId="77777777" w:rsidR="004D54EF" w:rsidRPr="000C3C53" w:rsidRDefault="004D54EF" w:rsidP="00885845">
            <w:pPr>
              <w:jc w:val="center"/>
              <w:rPr>
                <w:b/>
                <w:bCs/>
                <w:color w:val="ED7D31" w:themeColor="accent2"/>
              </w:rPr>
            </w:pPr>
          </w:p>
        </w:tc>
        <w:tc>
          <w:tcPr>
            <w:tcW w:w="215" w:type="dxa"/>
            <w:shd w:val="clear" w:color="auto" w:fill="auto"/>
            <w:vAlign w:val="center"/>
          </w:tcPr>
          <w:p w14:paraId="4B1F511A" w14:textId="15A442AE" w:rsidR="004D54EF" w:rsidRPr="000C3C53" w:rsidRDefault="004D54EF" w:rsidP="00885845">
            <w:pPr>
              <w:jc w:val="center"/>
              <w:rPr>
                <w:b/>
                <w:bCs/>
                <w:color w:val="ED7D31" w:themeColor="accent2"/>
              </w:rPr>
            </w:pPr>
          </w:p>
        </w:tc>
        <w:tc>
          <w:tcPr>
            <w:tcW w:w="406" w:type="dxa"/>
            <w:shd w:val="clear" w:color="auto" w:fill="auto"/>
            <w:vAlign w:val="center"/>
          </w:tcPr>
          <w:p w14:paraId="139F5FCF" w14:textId="7BE87E60" w:rsidR="004D54EF" w:rsidRPr="000C3C53" w:rsidRDefault="004D54EF" w:rsidP="00885845">
            <w:pPr>
              <w:spacing w:after="0"/>
              <w:jc w:val="center"/>
              <w:rPr>
                <w:b/>
                <w:bCs/>
                <w:color w:val="ED7D31" w:themeColor="accent2"/>
              </w:rPr>
            </w:pPr>
            <w:r>
              <w:rPr>
                <w:b/>
                <w:bCs/>
                <w:color w:val="ED7D31" w:themeColor="accent2"/>
              </w:rPr>
              <w:t>W</w:t>
            </w:r>
          </w:p>
        </w:tc>
        <w:tc>
          <w:tcPr>
            <w:tcW w:w="340" w:type="dxa"/>
            <w:shd w:val="clear" w:color="auto" w:fill="auto"/>
            <w:vAlign w:val="center"/>
          </w:tcPr>
          <w:p w14:paraId="3B3DDA38" w14:textId="77777777" w:rsidR="004D54EF" w:rsidRPr="000C3C53" w:rsidRDefault="004D54EF" w:rsidP="00885845">
            <w:pPr>
              <w:spacing w:after="0"/>
              <w:jc w:val="center"/>
              <w:rPr>
                <w:b/>
                <w:bCs/>
                <w:color w:val="ED7D31" w:themeColor="accent2"/>
              </w:rPr>
            </w:pPr>
            <w:r w:rsidRPr="000C3C53">
              <w:rPr>
                <w:b/>
                <w:bCs/>
                <w:color w:val="ED7D31" w:themeColor="accent2"/>
              </w:rPr>
              <w:t>A</w:t>
            </w:r>
          </w:p>
        </w:tc>
        <w:tc>
          <w:tcPr>
            <w:tcW w:w="330" w:type="dxa"/>
            <w:shd w:val="clear" w:color="auto" w:fill="auto"/>
            <w:vAlign w:val="center"/>
          </w:tcPr>
          <w:p w14:paraId="090FF60D" w14:textId="77777777" w:rsidR="004D54EF" w:rsidRPr="000C3C53" w:rsidRDefault="004D54EF" w:rsidP="00885845">
            <w:pPr>
              <w:spacing w:after="0"/>
              <w:jc w:val="center"/>
              <w:rPr>
                <w:b/>
                <w:bCs/>
                <w:color w:val="ED7D31" w:themeColor="accent2"/>
              </w:rPr>
            </w:pPr>
            <w:r w:rsidRPr="000C3C53">
              <w:rPr>
                <w:b/>
                <w:bCs/>
                <w:color w:val="ED7D31" w:themeColor="accent2"/>
              </w:rPr>
              <w:t>R</w:t>
            </w:r>
          </w:p>
        </w:tc>
        <w:tc>
          <w:tcPr>
            <w:tcW w:w="350" w:type="dxa"/>
            <w:shd w:val="clear" w:color="auto" w:fill="auto"/>
            <w:vAlign w:val="center"/>
          </w:tcPr>
          <w:p w14:paraId="52438149" w14:textId="29F365F8" w:rsidR="004D54EF" w:rsidRPr="000C3C53" w:rsidRDefault="004D54EF" w:rsidP="00885845">
            <w:pPr>
              <w:spacing w:after="0"/>
              <w:jc w:val="center"/>
              <w:rPr>
                <w:b/>
                <w:bCs/>
                <w:color w:val="ED7D31" w:themeColor="accent2"/>
              </w:rPr>
            </w:pPr>
            <w:r>
              <w:rPr>
                <w:b/>
                <w:bCs/>
                <w:color w:val="ED7D31" w:themeColor="accent2"/>
              </w:rPr>
              <w:t>M</w:t>
            </w:r>
          </w:p>
        </w:tc>
        <w:tc>
          <w:tcPr>
            <w:tcW w:w="399" w:type="dxa"/>
            <w:shd w:val="clear" w:color="auto" w:fill="auto"/>
            <w:vAlign w:val="center"/>
          </w:tcPr>
          <w:p w14:paraId="3FA15983" w14:textId="7156EFB0" w:rsidR="004D54EF" w:rsidRPr="000C3C53" w:rsidRDefault="004D54EF" w:rsidP="00885845">
            <w:pPr>
              <w:spacing w:after="0"/>
              <w:jc w:val="center"/>
              <w:rPr>
                <w:b/>
                <w:bCs/>
                <w:color w:val="ED7D31" w:themeColor="accent2"/>
              </w:rPr>
            </w:pPr>
          </w:p>
        </w:tc>
        <w:tc>
          <w:tcPr>
            <w:tcW w:w="216" w:type="dxa"/>
          </w:tcPr>
          <w:p w14:paraId="7D97FE40" w14:textId="77777777" w:rsidR="004D54EF" w:rsidRPr="000C3C53" w:rsidRDefault="004D54EF" w:rsidP="00885845">
            <w:pPr>
              <w:jc w:val="center"/>
              <w:rPr>
                <w:b/>
                <w:bCs/>
                <w:color w:val="ED7D31" w:themeColor="accent2"/>
              </w:rPr>
            </w:pPr>
          </w:p>
        </w:tc>
        <w:tc>
          <w:tcPr>
            <w:tcW w:w="215" w:type="dxa"/>
            <w:shd w:val="clear" w:color="auto" w:fill="auto"/>
            <w:vAlign w:val="center"/>
          </w:tcPr>
          <w:p w14:paraId="5023141B" w14:textId="5657B3C2" w:rsidR="004D54EF" w:rsidRPr="000C3C53" w:rsidRDefault="004D54EF" w:rsidP="00885845">
            <w:pPr>
              <w:jc w:val="center"/>
              <w:rPr>
                <w:b/>
                <w:bCs/>
                <w:color w:val="ED7D31" w:themeColor="accent2"/>
              </w:rPr>
            </w:pPr>
          </w:p>
        </w:tc>
        <w:tc>
          <w:tcPr>
            <w:tcW w:w="406" w:type="dxa"/>
            <w:shd w:val="clear" w:color="auto" w:fill="auto"/>
            <w:vAlign w:val="center"/>
          </w:tcPr>
          <w:p w14:paraId="3A615B66" w14:textId="77777777" w:rsidR="004D54EF" w:rsidRPr="000C3C53" w:rsidRDefault="004D54EF" w:rsidP="00885845">
            <w:pPr>
              <w:spacing w:after="0"/>
              <w:jc w:val="center"/>
              <w:rPr>
                <w:b/>
                <w:bCs/>
                <w:color w:val="ED7D31" w:themeColor="accent2"/>
              </w:rPr>
            </w:pPr>
            <w:r w:rsidRPr="000C3C53">
              <w:rPr>
                <w:b/>
                <w:bCs/>
                <w:color w:val="ED7D31" w:themeColor="accent2"/>
              </w:rPr>
              <w:t>W</w:t>
            </w:r>
          </w:p>
        </w:tc>
        <w:tc>
          <w:tcPr>
            <w:tcW w:w="340" w:type="dxa"/>
            <w:shd w:val="clear" w:color="auto" w:fill="auto"/>
            <w:vAlign w:val="center"/>
          </w:tcPr>
          <w:p w14:paraId="19FDCB14" w14:textId="77777777" w:rsidR="004D54EF" w:rsidRPr="000C3C53" w:rsidRDefault="004D54EF" w:rsidP="00885845">
            <w:pPr>
              <w:spacing w:after="0"/>
              <w:jc w:val="center"/>
              <w:rPr>
                <w:b/>
                <w:bCs/>
                <w:color w:val="ED7D31" w:themeColor="accent2"/>
              </w:rPr>
            </w:pPr>
            <w:r w:rsidRPr="000C3C53">
              <w:rPr>
                <w:b/>
                <w:bCs/>
                <w:color w:val="ED7D31" w:themeColor="accent2"/>
              </w:rPr>
              <w:t>A</w:t>
            </w:r>
          </w:p>
        </w:tc>
        <w:tc>
          <w:tcPr>
            <w:tcW w:w="330" w:type="dxa"/>
            <w:shd w:val="clear" w:color="auto" w:fill="auto"/>
            <w:vAlign w:val="center"/>
          </w:tcPr>
          <w:p w14:paraId="5C4F9E74" w14:textId="77777777" w:rsidR="004D54EF" w:rsidRPr="000C3C53" w:rsidRDefault="004D54EF" w:rsidP="00885845">
            <w:pPr>
              <w:spacing w:after="0"/>
              <w:jc w:val="center"/>
              <w:rPr>
                <w:b/>
                <w:bCs/>
                <w:color w:val="ED7D31" w:themeColor="accent2"/>
              </w:rPr>
            </w:pPr>
            <w:r w:rsidRPr="000C3C53">
              <w:rPr>
                <w:b/>
                <w:bCs/>
                <w:color w:val="ED7D31" w:themeColor="accent2"/>
              </w:rPr>
              <w:t>R</w:t>
            </w:r>
          </w:p>
        </w:tc>
        <w:tc>
          <w:tcPr>
            <w:tcW w:w="315" w:type="dxa"/>
            <w:shd w:val="clear" w:color="auto" w:fill="auto"/>
            <w:vAlign w:val="center"/>
          </w:tcPr>
          <w:p w14:paraId="15C2F6B5" w14:textId="77777777" w:rsidR="004D54EF" w:rsidRPr="000C3C53" w:rsidRDefault="004D54EF" w:rsidP="00885845">
            <w:pPr>
              <w:spacing w:after="0"/>
              <w:jc w:val="center"/>
              <w:rPr>
                <w:b/>
                <w:bCs/>
                <w:color w:val="ED7D31" w:themeColor="accent2"/>
              </w:rPr>
            </w:pPr>
            <w:r w:rsidRPr="000C3C53">
              <w:rPr>
                <w:b/>
                <w:bCs/>
                <w:color w:val="ED7D31" w:themeColor="accent2"/>
              </w:rPr>
              <w:t>E</w:t>
            </w:r>
          </w:p>
        </w:tc>
        <w:tc>
          <w:tcPr>
            <w:tcW w:w="316" w:type="dxa"/>
            <w:shd w:val="clear" w:color="auto" w:fill="auto"/>
            <w:vAlign w:val="center"/>
          </w:tcPr>
          <w:p w14:paraId="1F3B1409" w14:textId="77777777" w:rsidR="004D54EF" w:rsidRPr="000C3C53" w:rsidRDefault="004D54EF" w:rsidP="00885845">
            <w:pPr>
              <w:spacing w:after="0"/>
              <w:jc w:val="center"/>
              <w:rPr>
                <w:b/>
                <w:bCs/>
                <w:color w:val="ED7D31" w:themeColor="accent2"/>
              </w:rPr>
            </w:pPr>
          </w:p>
        </w:tc>
      </w:tr>
    </w:tbl>
    <w:p w14:paraId="562C75D1" w14:textId="77777777" w:rsidR="000D281E" w:rsidRDefault="000D281E"/>
    <w:p w14:paraId="1D5ABDC7" w14:textId="0D908E8A" w:rsidR="000D281E" w:rsidRDefault="00885845">
      <w:r>
        <w:t xml:space="preserve">Stelle die folgenden Wörter </w:t>
      </w:r>
      <w:r w:rsidR="009A57F8">
        <w:t xml:space="preserve">mit </w:t>
      </w:r>
      <w:r w:rsidR="005A0FB3">
        <w:t>den Buchstaben auf de</w:t>
      </w:r>
      <w:r w:rsidR="00C81F8C">
        <w:t>n</w:t>
      </w:r>
      <w:r w:rsidR="005A0FB3">
        <w:t xml:space="preserve"> KV </w:t>
      </w:r>
      <w:r w:rsidR="00823CC3">
        <w:t>1</w:t>
      </w:r>
      <w:r w:rsidR="00C81F8C">
        <w:t xml:space="preserve"> und 2</w:t>
      </w:r>
      <w:r>
        <w:t xml:space="preserve"> dar und versuche herauszufinden, welchen Buchstaben du </w:t>
      </w:r>
      <w:r w:rsidR="00172D4B">
        <w:t>entfernen</w:t>
      </w:r>
      <w:r>
        <w:t xml:space="preserve"> kannst</w:t>
      </w:r>
      <w:r w:rsidR="00817C87">
        <w:t>, um</w:t>
      </w:r>
      <w:r>
        <w:t xml:space="preserve"> ein anderes sinnvolles Wort </w:t>
      </w:r>
      <w:r w:rsidR="00817C87">
        <w:t>zu erhalten</w:t>
      </w:r>
      <w:r>
        <w:t xml:space="preserve">. Gibt es </w:t>
      </w:r>
      <w:r w:rsidR="00817C87">
        <w:t>Wörter</w:t>
      </w:r>
      <w:r>
        <w:t xml:space="preserve">, bei denen </w:t>
      </w:r>
      <w:r w:rsidR="00817C87">
        <w:t xml:space="preserve">du </w:t>
      </w:r>
      <w:r>
        <w:t xml:space="preserve">zwei Buchstaben </w:t>
      </w:r>
      <w:r w:rsidR="00817C87">
        <w:t>weglassen kannst</w:t>
      </w:r>
      <w:r>
        <w:t>?</w:t>
      </w:r>
    </w:p>
    <w:p w14:paraId="4946432B" w14:textId="77777777" w:rsidR="000D281E" w:rsidRPr="00FD0FDA" w:rsidRDefault="00885845">
      <w:pPr>
        <w:rPr>
          <w:b/>
          <w:bCs/>
          <w:color w:val="ED7D31" w:themeColor="accent2"/>
        </w:rPr>
      </w:pPr>
      <w:r w:rsidRPr="00FD0FDA">
        <w:rPr>
          <w:b/>
          <w:bCs/>
          <w:color w:val="ED7D31" w:themeColor="accent2"/>
        </w:rPr>
        <w:t>BAUCH, BEIN, GELD, BARON, ANDREAS, KEINE, BRAUCH</w:t>
      </w:r>
    </w:p>
    <w:p w14:paraId="664355AD" w14:textId="03848D05" w:rsidR="000D281E" w:rsidRDefault="000D281E"/>
    <w:tbl>
      <w:tblPr>
        <w:tblW w:w="9026" w:type="dxa"/>
        <w:tblLook w:val="06A0" w:firstRow="1" w:lastRow="0" w:firstColumn="1" w:lastColumn="0" w:noHBand="1" w:noVBand="1"/>
      </w:tblPr>
      <w:tblGrid>
        <w:gridCol w:w="4514"/>
        <w:gridCol w:w="4512"/>
      </w:tblGrid>
      <w:tr w:rsidR="000D281E" w14:paraId="6D02FEF8" w14:textId="77777777">
        <w:tc>
          <w:tcPr>
            <w:tcW w:w="4513" w:type="dxa"/>
            <w:shd w:val="clear" w:color="auto" w:fill="auto"/>
            <w:vAlign w:val="bottom"/>
          </w:tcPr>
          <w:p w14:paraId="1D34EF8E" w14:textId="68E66CF3" w:rsidR="000D281E" w:rsidRDefault="00885845" w:rsidP="00490775">
            <w:r>
              <w:rPr>
                <w:b/>
                <w:bCs/>
                <w:color w:val="4472C4" w:themeColor="accent1"/>
                <w:sz w:val="24"/>
                <w:szCs w:val="24"/>
              </w:rPr>
              <w:t>Aktivität 2</w:t>
            </w:r>
            <w:r w:rsidR="00823CC3">
              <w:rPr>
                <w:b/>
                <w:bCs/>
                <w:color w:val="4472C4" w:themeColor="accent1"/>
                <w:sz w:val="24"/>
                <w:szCs w:val="24"/>
              </w:rPr>
              <w:t xml:space="preserve"> – Neue Wörter durch Weglassen von Buchstaben bilden</w:t>
            </w:r>
          </w:p>
        </w:tc>
        <w:tc>
          <w:tcPr>
            <w:tcW w:w="4512" w:type="dxa"/>
            <w:shd w:val="clear" w:color="auto" w:fill="auto"/>
            <w:vAlign w:val="bottom"/>
          </w:tcPr>
          <w:p w14:paraId="1A965116" w14:textId="77777777" w:rsidR="000D281E" w:rsidRDefault="00885845">
            <w:pPr>
              <w:jc w:val="right"/>
            </w:pPr>
            <w:r>
              <w:rPr>
                <w:noProof/>
                <w:lang w:eastAsia="de-CH"/>
              </w:rPr>
              <w:drawing>
                <wp:inline distT="0" distB="0" distL="114935" distR="114935" wp14:anchorId="05699EF3" wp14:editId="0425D8CE">
                  <wp:extent cx="1062000" cy="561600"/>
                  <wp:effectExtent l="0" t="0" r="5080" b="0"/>
                  <wp:docPr id="804397254" name="Bild11" descr="P311C2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11"/>
                          <pic:cNvPicPr>
                            <a:picLocks noChangeAspect="1" noChangeArrowheads="1"/>
                          </pic:cNvPicPr>
                        </pic:nvPicPr>
                        <pic:blipFill>
                          <a:blip r:embed="rId13"/>
                          <a:stretch>
                            <a:fillRect/>
                          </a:stretch>
                        </pic:blipFill>
                        <pic:spPr bwMode="auto">
                          <a:xfrm>
                            <a:off x="0" y="0"/>
                            <a:ext cx="1062000" cy="561600"/>
                          </a:xfrm>
                          <a:prstGeom prst="rect">
                            <a:avLst/>
                          </a:prstGeom>
                        </pic:spPr>
                      </pic:pic>
                    </a:graphicData>
                  </a:graphic>
                </wp:inline>
              </w:drawing>
            </w:r>
          </w:p>
        </w:tc>
      </w:tr>
    </w:tbl>
    <w:p w14:paraId="12D4442F" w14:textId="3549D86B" w:rsidR="000D281E" w:rsidRDefault="005A0FB3">
      <w:r>
        <w:t>Arbeitet wieder mit de</w:t>
      </w:r>
      <w:r w:rsidR="00C81F8C">
        <w:t>n</w:t>
      </w:r>
      <w:r>
        <w:t xml:space="preserve"> KV </w:t>
      </w:r>
      <w:r w:rsidR="00823CC3">
        <w:t>1</w:t>
      </w:r>
      <w:r w:rsidR="00C81F8C">
        <w:t xml:space="preserve"> und 2</w:t>
      </w:r>
      <w:r w:rsidR="00885845">
        <w:t xml:space="preserve">. Findet zusammen weitere sinnvolle Wörter, </w:t>
      </w:r>
      <w:r w:rsidR="009A57F8">
        <w:t>indem</w:t>
      </w:r>
      <w:r w:rsidR="00DF28DA">
        <w:t xml:space="preserve"> </w:t>
      </w:r>
      <w:r w:rsidR="009A57F8">
        <w:t xml:space="preserve">ihr </w:t>
      </w:r>
      <w:r w:rsidR="00817C87">
        <w:t xml:space="preserve">einen Buchstaben </w:t>
      </w:r>
      <w:r w:rsidR="009A57F8">
        <w:t xml:space="preserve">weglässt. </w:t>
      </w:r>
    </w:p>
    <w:p w14:paraId="197D0FEA" w14:textId="2C8C7EC7" w:rsidR="000D281E" w:rsidRDefault="00885845">
      <w:r>
        <w:t xml:space="preserve">Schafft ihr es sogar Wörter zu finden, </w:t>
      </w:r>
      <w:r w:rsidR="00172D4B">
        <w:t>bei denen</w:t>
      </w:r>
      <w:r>
        <w:t xml:space="preserve"> es mit mehr als einem Buchstaben funktioniert? Ein Beispiel: </w:t>
      </w:r>
    </w:p>
    <w:tbl>
      <w:tblPr>
        <w:tblW w:w="3628" w:type="dxa"/>
        <w:tblCellMar>
          <w:left w:w="98" w:type="dxa"/>
        </w:tblCellMar>
        <w:tblLook w:val="0400" w:firstRow="0" w:lastRow="0" w:firstColumn="0" w:lastColumn="0" w:noHBand="0" w:noVBand="1"/>
      </w:tblPr>
      <w:tblGrid>
        <w:gridCol w:w="300"/>
        <w:gridCol w:w="340"/>
        <w:gridCol w:w="350"/>
        <w:gridCol w:w="307"/>
        <w:gridCol w:w="345"/>
        <w:gridCol w:w="345"/>
        <w:gridCol w:w="300"/>
        <w:gridCol w:w="340"/>
        <w:gridCol w:w="350"/>
        <w:gridCol w:w="307"/>
        <w:gridCol w:w="344"/>
      </w:tblGrid>
      <w:tr w:rsidR="00FD0FDA" w:rsidRPr="000C3C53" w14:paraId="013C4380" w14:textId="77777777" w:rsidTr="00FD0FDA">
        <w:trPr>
          <w:trHeight w:val="397"/>
        </w:trPr>
        <w:tc>
          <w:tcPr>
            <w:tcW w:w="300" w:type="dxa"/>
            <w:shd w:val="clear" w:color="auto" w:fill="auto"/>
            <w:vAlign w:val="center"/>
          </w:tcPr>
          <w:p w14:paraId="53231B24" w14:textId="77777777" w:rsidR="00FD0FDA" w:rsidRPr="000C3C53" w:rsidRDefault="00FD0FDA" w:rsidP="007B3BCC">
            <w:pPr>
              <w:spacing w:after="0"/>
              <w:jc w:val="center"/>
              <w:rPr>
                <w:b/>
                <w:bCs/>
                <w:color w:val="ED7D31" w:themeColor="accent2"/>
              </w:rPr>
            </w:pPr>
            <w:r w:rsidRPr="000C3C53">
              <w:rPr>
                <w:b/>
                <w:bCs/>
                <w:color w:val="ED7D31" w:themeColor="accent2"/>
              </w:rPr>
              <w:t>L</w:t>
            </w:r>
          </w:p>
        </w:tc>
        <w:tc>
          <w:tcPr>
            <w:tcW w:w="340" w:type="dxa"/>
            <w:shd w:val="clear" w:color="auto" w:fill="auto"/>
            <w:vAlign w:val="center"/>
          </w:tcPr>
          <w:p w14:paraId="46A58C3D" w14:textId="77777777" w:rsidR="00FD0FDA" w:rsidRPr="000C3C53" w:rsidRDefault="00FD0FDA" w:rsidP="007B3BCC">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0DFCEFEC" w14:textId="77777777" w:rsidR="00FD0FDA" w:rsidRPr="000C3C53" w:rsidRDefault="00FD0FDA" w:rsidP="007B3BCC">
            <w:pPr>
              <w:spacing w:after="0"/>
              <w:jc w:val="center"/>
              <w:rPr>
                <w:b/>
                <w:bCs/>
                <w:color w:val="ED7D31" w:themeColor="accent2"/>
              </w:rPr>
            </w:pPr>
            <w:r w:rsidRPr="000C3C53">
              <w:rPr>
                <w:b/>
                <w:bCs/>
                <w:color w:val="ED7D31" w:themeColor="accent2"/>
              </w:rPr>
              <w:t>U</w:t>
            </w:r>
          </w:p>
        </w:tc>
        <w:tc>
          <w:tcPr>
            <w:tcW w:w="307" w:type="dxa"/>
            <w:shd w:val="clear" w:color="auto" w:fill="auto"/>
            <w:vAlign w:val="center"/>
          </w:tcPr>
          <w:p w14:paraId="6BEC0FE4" w14:textId="77777777" w:rsidR="00FD0FDA" w:rsidRPr="000C3C53" w:rsidRDefault="00FD0FDA" w:rsidP="007B3BCC">
            <w:pPr>
              <w:spacing w:after="0"/>
              <w:jc w:val="center"/>
              <w:rPr>
                <w:b/>
                <w:bCs/>
                <w:color w:val="ED7D31" w:themeColor="accent2"/>
              </w:rPr>
            </w:pPr>
            <w:r w:rsidRPr="000C3C53">
              <w:rPr>
                <w:b/>
                <w:bCs/>
                <w:color w:val="ED7D31" w:themeColor="accent2"/>
              </w:rPr>
              <w:t>F</w:t>
            </w:r>
          </w:p>
        </w:tc>
        <w:tc>
          <w:tcPr>
            <w:tcW w:w="345" w:type="dxa"/>
          </w:tcPr>
          <w:p w14:paraId="340F5D3C" w14:textId="77777777" w:rsidR="00FD0FDA" w:rsidRPr="000C3C53" w:rsidRDefault="00FD0FDA" w:rsidP="007B3BCC">
            <w:pPr>
              <w:spacing w:after="0"/>
              <w:jc w:val="center"/>
              <w:rPr>
                <w:b/>
                <w:bCs/>
                <w:color w:val="ED7D31" w:themeColor="accent2"/>
              </w:rPr>
            </w:pPr>
          </w:p>
        </w:tc>
        <w:tc>
          <w:tcPr>
            <w:tcW w:w="345" w:type="dxa"/>
            <w:shd w:val="clear" w:color="auto" w:fill="auto"/>
            <w:vAlign w:val="center"/>
          </w:tcPr>
          <w:p w14:paraId="7DF4E37C" w14:textId="69671EA4" w:rsidR="00FD0FDA" w:rsidRPr="000C3C53" w:rsidRDefault="00FD0FDA" w:rsidP="007B3BCC">
            <w:pPr>
              <w:spacing w:after="0"/>
              <w:jc w:val="center"/>
              <w:rPr>
                <w:b/>
                <w:bCs/>
                <w:color w:val="ED7D31" w:themeColor="accent2"/>
              </w:rPr>
            </w:pPr>
          </w:p>
        </w:tc>
        <w:tc>
          <w:tcPr>
            <w:tcW w:w="300" w:type="dxa"/>
            <w:shd w:val="clear" w:color="auto" w:fill="auto"/>
            <w:vAlign w:val="center"/>
          </w:tcPr>
          <w:p w14:paraId="16C4F85E" w14:textId="77777777" w:rsidR="00FD0FDA" w:rsidRPr="000C3C53" w:rsidRDefault="00FD0FDA" w:rsidP="007B3BCC">
            <w:pPr>
              <w:spacing w:after="0"/>
              <w:jc w:val="center"/>
              <w:rPr>
                <w:b/>
                <w:bCs/>
                <w:color w:val="ED7D31" w:themeColor="accent2"/>
              </w:rPr>
            </w:pPr>
            <w:r w:rsidRPr="000C3C53">
              <w:rPr>
                <w:b/>
                <w:bCs/>
                <w:color w:val="ED7D31" w:themeColor="accent2"/>
              </w:rPr>
              <w:t>L</w:t>
            </w:r>
          </w:p>
        </w:tc>
        <w:tc>
          <w:tcPr>
            <w:tcW w:w="340" w:type="dxa"/>
            <w:shd w:val="clear" w:color="auto" w:fill="auto"/>
            <w:vAlign w:val="center"/>
          </w:tcPr>
          <w:p w14:paraId="4ACF8310" w14:textId="77777777" w:rsidR="00FD0FDA" w:rsidRPr="000C3C53" w:rsidRDefault="00FD0FDA" w:rsidP="007B3BCC">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186E3ED4" w14:textId="77777777" w:rsidR="00FD0FDA" w:rsidRPr="000C3C53" w:rsidRDefault="00FD0FDA" w:rsidP="007B3BCC">
            <w:pPr>
              <w:spacing w:after="0"/>
              <w:jc w:val="center"/>
              <w:rPr>
                <w:b/>
                <w:bCs/>
                <w:color w:val="ED7D31" w:themeColor="accent2"/>
              </w:rPr>
            </w:pPr>
            <w:r w:rsidRPr="000C3C53">
              <w:rPr>
                <w:b/>
                <w:bCs/>
                <w:color w:val="ED7D31" w:themeColor="accent2"/>
              </w:rPr>
              <w:t>U</w:t>
            </w:r>
          </w:p>
        </w:tc>
        <w:tc>
          <w:tcPr>
            <w:tcW w:w="307" w:type="dxa"/>
            <w:shd w:val="clear" w:color="auto" w:fill="auto"/>
            <w:vAlign w:val="center"/>
          </w:tcPr>
          <w:p w14:paraId="5ED6266F" w14:textId="77777777" w:rsidR="00FD0FDA" w:rsidRPr="000C3C53" w:rsidRDefault="00FD0FDA" w:rsidP="007B3BCC">
            <w:pPr>
              <w:spacing w:after="0"/>
              <w:jc w:val="center"/>
              <w:rPr>
                <w:b/>
                <w:bCs/>
                <w:color w:val="ED7D31" w:themeColor="accent2"/>
              </w:rPr>
            </w:pPr>
            <w:r w:rsidRPr="000C3C53">
              <w:rPr>
                <w:b/>
                <w:bCs/>
                <w:color w:val="ED7D31" w:themeColor="accent2"/>
              </w:rPr>
              <w:t>F</w:t>
            </w:r>
          </w:p>
        </w:tc>
        <w:tc>
          <w:tcPr>
            <w:tcW w:w="344" w:type="dxa"/>
            <w:shd w:val="clear" w:color="auto" w:fill="auto"/>
            <w:vAlign w:val="center"/>
          </w:tcPr>
          <w:p w14:paraId="44FB30F8" w14:textId="77777777" w:rsidR="00FD0FDA" w:rsidRPr="000C3C53" w:rsidRDefault="00FD0FDA" w:rsidP="007B3BCC">
            <w:pPr>
              <w:spacing w:after="0"/>
              <w:jc w:val="center"/>
              <w:rPr>
                <w:b/>
                <w:bCs/>
                <w:color w:val="ED7D31" w:themeColor="accent2"/>
              </w:rPr>
            </w:pPr>
          </w:p>
        </w:tc>
      </w:tr>
      <w:tr w:rsidR="00FD0FDA" w:rsidRPr="000C3C53" w14:paraId="75062BEB" w14:textId="77777777" w:rsidTr="00FD0FDA">
        <w:trPr>
          <w:trHeight w:val="397"/>
        </w:trPr>
        <w:tc>
          <w:tcPr>
            <w:tcW w:w="300" w:type="dxa"/>
            <w:shd w:val="clear" w:color="auto" w:fill="auto"/>
            <w:vAlign w:val="center"/>
          </w:tcPr>
          <w:p w14:paraId="7BA43DEA" w14:textId="78FE8022" w:rsidR="00FD0FDA" w:rsidRPr="000C3C53" w:rsidRDefault="00FD0FDA" w:rsidP="007B3BCC">
            <w:pPr>
              <w:spacing w:after="0"/>
              <w:jc w:val="center"/>
              <w:rPr>
                <w:b/>
                <w:bCs/>
                <w:color w:val="ED7D31" w:themeColor="accent2"/>
              </w:rPr>
            </w:pPr>
            <w:r w:rsidRPr="000C3C53">
              <w:rPr>
                <w:b/>
                <w:bCs/>
                <w:noProof/>
                <w:color w:val="ED7D31" w:themeColor="accent2"/>
                <w:lang w:eastAsia="de-CH"/>
              </w:rPr>
              <mc:AlternateContent>
                <mc:Choice Requires="wps">
                  <w:drawing>
                    <wp:anchor distT="0" distB="0" distL="114300" distR="114300" simplePos="0" relativeHeight="251729920" behindDoc="0" locked="0" layoutInCell="1" allowOverlap="1" wp14:anchorId="56868B11" wp14:editId="0291E89E">
                      <wp:simplePos x="0" y="0"/>
                      <wp:positionH relativeFrom="column">
                        <wp:posOffset>0</wp:posOffset>
                      </wp:positionH>
                      <wp:positionV relativeFrom="paragraph">
                        <wp:posOffset>37465</wp:posOffset>
                      </wp:positionV>
                      <wp:extent cx="0" cy="224969"/>
                      <wp:effectExtent l="76200" t="0" r="57150" b="60960"/>
                      <wp:wrapNone/>
                      <wp:docPr id="804397277" name="Straight Arrow Connector 26" descr="P327C12T9#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4969"/>
                              </a:xfrm>
                              <a:prstGeom prst="straightConnector1">
                                <a:avLst/>
                              </a:prstGeom>
                              <a:ln>
                                <a:solidFill>
                                  <a:srgbClr val="FF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C75D11" id="Straight Arrow Connector 26" o:spid="_x0000_s1026" type="#_x0000_t32" alt="P327C12T9#y1" style="position:absolute;margin-left:0;margin-top:2.95pt;width:0;height:17.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" strokecolor="red" strokeweight=".5pt">
                      <v:stroke endarrow="block" joinstyle="miter"/>
                      <o:lock v:ext="edit" shapetype="f"/>
                    </v:shape>
                  </w:pict>
                </mc:Fallback>
              </mc:AlternateContent>
            </w:r>
          </w:p>
        </w:tc>
        <w:tc>
          <w:tcPr>
            <w:tcW w:w="340" w:type="dxa"/>
            <w:shd w:val="clear" w:color="auto" w:fill="auto"/>
            <w:vAlign w:val="center"/>
          </w:tcPr>
          <w:p w14:paraId="1DA6542E" w14:textId="77777777" w:rsidR="00FD0FDA" w:rsidRPr="000C3C53" w:rsidRDefault="00FD0FDA" w:rsidP="007B3BCC">
            <w:pPr>
              <w:spacing w:after="0"/>
              <w:jc w:val="center"/>
              <w:rPr>
                <w:b/>
                <w:bCs/>
                <w:color w:val="ED7D31" w:themeColor="accent2"/>
              </w:rPr>
            </w:pPr>
          </w:p>
        </w:tc>
        <w:tc>
          <w:tcPr>
            <w:tcW w:w="350" w:type="dxa"/>
            <w:shd w:val="clear" w:color="auto" w:fill="auto"/>
            <w:vAlign w:val="center"/>
          </w:tcPr>
          <w:p w14:paraId="3041E394" w14:textId="77777777" w:rsidR="00FD0FDA" w:rsidRPr="000C3C53" w:rsidRDefault="00FD0FDA" w:rsidP="007B3BCC">
            <w:pPr>
              <w:spacing w:after="0"/>
              <w:jc w:val="center"/>
              <w:rPr>
                <w:b/>
                <w:bCs/>
                <w:color w:val="ED7D31" w:themeColor="accent2"/>
              </w:rPr>
            </w:pPr>
          </w:p>
        </w:tc>
        <w:tc>
          <w:tcPr>
            <w:tcW w:w="307" w:type="dxa"/>
            <w:shd w:val="clear" w:color="auto" w:fill="auto"/>
            <w:vAlign w:val="center"/>
          </w:tcPr>
          <w:p w14:paraId="722B00AE" w14:textId="77777777" w:rsidR="00FD0FDA" w:rsidRPr="000C3C53" w:rsidRDefault="00FD0FDA" w:rsidP="007B3BCC">
            <w:pPr>
              <w:spacing w:after="0"/>
              <w:jc w:val="center"/>
              <w:rPr>
                <w:b/>
                <w:bCs/>
                <w:color w:val="ED7D31" w:themeColor="accent2"/>
              </w:rPr>
            </w:pPr>
          </w:p>
        </w:tc>
        <w:tc>
          <w:tcPr>
            <w:tcW w:w="345" w:type="dxa"/>
          </w:tcPr>
          <w:p w14:paraId="48503A90" w14:textId="77777777" w:rsidR="00FD0FDA" w:rsidRPr="000C3C53" w:rsidRDefault="00FD0FDA" w:rsidP="007B3BCC">
            <w:pPr>
              <w:spacing w:after="0"/>
              <w:jc w:val="center"/>
              <w:rPr>
                <w:b/>
                <w:bCs/>
                <w:color w:val="ED7D31" w:themeColor="accent2"/>
              </w:rPr>
            </w:pPr>
          </w:p>
        </w:tc>
        <w:tc>
          <w:tcPr>
            <w:tcW w:w="345" w:type="dxa"/>
            <w:shd w:val="clear" w:color="auto" w:fill="auto"/>
            <w:vAlign w:val="center"/>
          </w:tcPr>
          <w:p w14:paraId="42C6D796" w14:textId="4C78909A" w:rsidR="00FD0FDA" w:rsidRPr="000C3C53" w:rsidRDefault="00FD0FDA" w:rsidP="007B3BCC">
            <w:pPr>
              <w:spacing w:after="0"/>
              <w:jc w:val="center"/>
              <w:rPr>
                <w:b/>
                <w:bCs/>
                <w:color w:val="ED7D31" w:themeColor="accent2"/>
              </w:rPr>
            </w:pPr>
          </w:p>
        </w:tc>
        <w:tc>
          <w:tcPr>
            <w:tcW w:w="300" w:type="dxa"/>
            <w:shd w:val="clear" w:color="auto" w:fill="auto"/>
            <w:vAlign w:val="center"/>
          </w:tcPr>
          <w:p w14:paraId="6E1831B3" w14:textId="77777777" w:rsidR="00FD0FDA" w:rsidRPr="000C3C53" w:rsidRDefault="00FD0FDA" w:rsidP="007B3BCC">
            <w:pPr>
              <w:spacing w:after="0"/>
              <w:jc w:val="center"/>
              <w:rPr>
                <w:b/>
                <w:bCs/>
                <w:color w:val="ED7D31" w:themeColor="accent2"/>
              </w:rPr>
            </w:pPr>
          </w:p>
        </w:tc>
        <w:tc>
          <w:tcPr>
            <w:tcW w:w="340" w:type="dxa"/>
            <w:shd w:val="clear" w:color="auto" w:fill="auto"/>
            <w:vAlign w:val="center"/>
          </w:tcPr>
          <w:p w14:paraId="54E11D2A" w14:textId="77777777" w:rsidR="00FD0FDA" w:rsidRPr="000C3C53" w:rsidRDefault="00FD0FDA" w:rsidP="007B3BCC">
            <w:pPr>
              <w:spacing w:after="0"/>
              <w:jc w:val="center"/>
              <w:rPr>
                <w:b/>
                <w:bCs/>
                <w:color w:val="ED7D31" w:themeColor="accent2"/>
              </w:rPr>
            </w:pPr>
          </w:p>
        </w:tc>
        <w:tc>
          <w:tcPr>
            <w:tcW w:w="350" w:type="dxa"/>
            <w:shd w:val="clear" w:color="auto" w:fill="auto"/>
            <w:vAlign w:val="center"/>
          </w:tcPr>
          <w:p w14:paraId="31126E5D" w14:textId="77777777" w:rsidR="00FD0FDA" w:rsidRPr="000C3C53" w:rsidRDefault="00FD0FDA" w:rsidP="007B3BCC">
            <w:pPr>
              <w:spacing w:after="0"/>
              <w:jc w:val="center"/>
              <w:rPr>
                <w:b/>
                <w:bCs/>
                <w:color w:val="ED7D31" w:themeColor="accent2"/>
              </w:rPr>
            </w:pPr>
          </w:p>
        </w:tc>
        <w:tc>
          <w:tcPr>
            <w:tcW w:w="307" w:type="dxa"/>
            <w:shd w:val="clear" w:color="auto" w:fill="auto"/>
            <w:vAlign w:val="center"/>
          </w:tcPr>
          <w:p w14:paraId="61FBD35E" w14:textId="1CE94223" w:rsidR="00FD0FDA" w:rsidRPr="000C3C53" w:rsidRDefault="00FD0FDA" w:rsidP="007B3BCC">
            <w:pPr>
              <w:spacing w:after="0"/>
              <w:jc w:val="center"/>
              <w:rPr>
                <w:b/>
                <w:bCs/>
                <w:color w:val="ED7D31" w:themeColor="accent2"/>
              </w:rPr>
            </w:pPr>
            <w:r w:rsidRPr="000C3C53">
              <w:rPr>
                <w:b/>
                <w:bCs/>
                <w:noProof/>
                <w:color w:val="ED7D31" w:themeColor="accent2"/>
                <w:lang w:eastAsia="de-CH"/>
              </w:rPr>
              <mc:AlternateContent>
                <mc:Choice Requires="wps">
                  <w:drawing>
                    <wp:anchor distT="0" distB="0" distL="114300" distR="114300" simplePos="0" relativeHeight="251730944" behindDoc="0" locked="0" layoutInCell="1" allowOverlap="1" wp14:anchorId="3B9AFA0B" wp14:editId="43775193">
                      <wp:simplePos x="0" y="0"/>
                      <wp:positionH relativeFrom="column">
                        <wp:posOffset>3175</wp:posOffset>
                      </wp:positionH>
                      <wp:positionV relativeFrom="paragraph">
                        <wp:posOffset>37465</wp:posOffset>
                      </wp:positionV>
                      <wp:extent cx="0" cy="224969"/>
                      <wp:effectExtent l="76200" t="0" r="57150" b="60960"/>
                      <wp:wrapNone/>
                      <wp:docPr id="804397278" name="Straight Arrow Connector 26" descr="P336C21T9#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4969"/>
                              </a:xfrm>
                              <a:prstGeom prst="straightConnector1">
                                <a:avLst/>
                              </a:prstGeom>
                              <a:ln>
                                <a:solidFill>
                                  <a:srgbClr val="FF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0D071" id="Straight Arrow Connector 26" o:spid="_x0000_s1026" type="#_x0000_t32" alt="P336C21T9#y1" style="position:absolute;margin-left:.25pt;margin-top:2.95pt;width:0;height:17.7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" strokecolor="red" strokeweight=".5pt">
                      <v:stroke endarrow="block" joinstyle="miter"/>
                      <o:lock v:ext="edit" shapetype="f"/>
                    </v:shape>
                  </w:pict>
                </mc:Fallback>
              </mc:AlternateContent>
            </w:r>
          </w:p>
        </w:tc>
        <w:tc>
          <w:tcPr>
            <w:tcW w:w="344" w:type="dxa"/>
            <w:shd w:val="clear" w:color="auto" w:fill="auto"/>
            <w:vAlign w:val="center"/>
          </w:tcPr>
          <w:p w14:paraId="2DE403A5" w14:textId="77777777" w:rsidR="00FD0FDA" w:rsidRPr="000C3C53" w:rsidRDefault="00FD0FDA" w:rsidP="007B3BCC">
            <w:pPr>
              <w:spacing w:after="0"/>
              <w:jc w:val="center"/>
              <w:rPr>
                <w:b/>
                <w:bCs/>
                <w:color w:val="ED7D31" w:themeColor="accent2"/>
              </w:rPr>
            </w:pPr>
          </w:p>
        </w:tc>
      </w:tr>
      <w:tr w:rsidR="00FD0FDA" w:rsidRPr="000C3C53" w14:paraId="7C46798E" w14:textId="77777777" w:rsidTr="00FD0FDA">
        <w:trPr>
          <w:trHeight w:val="397"/>
        </w:trPr>
        <w:tc>
          <w:tcPr>
            <w:tcW w:w="300" w:type="dxa"/>
            <w:shd w:val="clear" w:color="auto" w:fill="auto"/>
            <w:vAlign w:val="center"/>
          </w:tcPr>
          <w:p w14:paraId="62431CDC" w14:textId="77777777" w:rsidR="00FD0FDA" w:rsidRPr="000C3C53" w:rsidRDefault="00FD0FDA" w:rsidP="007B3BCC">
            <w:pPr>
              <w:spacing w:after="0"/>
              <w:jc w:val="center"/>
              <w:rPr>
                <w:b/>
                <w:bCs/>
                <w:color w:val="ED7D31" w:themeColor="accent2"/>
              </w:rPr>
            </w:pPr>
          </w:p>
        </w:tc>
        <w:tc>
          <w:tcPr>
            <w:tcW w:w="340" w:type="dxa"/>
            <w:shd w:val="clear" w:color="auto" w:fill="auto"/>
            <w:vAlign w:val="center"/>
          </w:tcPr>
          <w:p w14:paraId="1479249F" w14:textId="77777777" w:rsidR="00FD0FDA" w:rsidRPr="000C3C53" w:rsidRDefault="00FD0FDA" w:rsidP="007B3BCC">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4749B4EB" w14:textId="77777777" w:rsidR="00FD0FDA" w:rsidRPr="000C3C53" w:rsidRDefault="00FD0FDA" w:rsidP="007B3BCC">
            <w:pPr>
              <w:spacing w:after="0"/>
              <w:jc w:val="center"/>
              <w:rPr>
                <w:b/>
                <w:bCs/>
                <w:color w:val="ED7D31" w:themeColor="accent2"/>
              </w:rPr>
            </w:pPr>
            <w:r w:rsidRPr="000C3C53">
              <w:rPr>
                <w:b/>
                <w:bCs/>
                <w:color w:val="ED7D31" w:themeColor="accent2"/>
              </w:rPr>
              <w:t>U</w:t>
            </w:r>
          </w:p>
        </w:tc>
        <w:tc>
          <w:tcPr>
            <w:tcW w:w="307" w:type="dxa"/>
            <w:shd w:val="clear" w:color="auto" w:fill="auto"/>
            <w:vAlign w:val="center"/>
          </w:tcPr>
          <w:p w14:paraId="23371C2B" w14:textId="77777777" w:rsidR="00FD0FDA" w:rsidRPr="000C3C53" w:rsidRDefault="00FD0FDA" w:rsidP="007B3BCC">
            <w:pPr>
              <w:spacing w:after="0"/>
              <w:jc w:val="center"/>
              <w:rPr>
                <w:b/>
                <w:bCs/>
                <w:color w:val="ED7D31" w:themeColor="accent2"/>
              </w:rPr>
            </w:pPr>
            <w:r w:rsidRPr="000C3C53">
              <w:rPr>
                <w:b/>
                <w:bCs/>
                <w:color w:val="ED7D31" w:themeColor="accent2"/>
              </w:rPr>
              <w:t>F</w:t>
            </w:r>
          </w:p>
        </w:tc>
        <w:tc>
          <w:tcPr>
            <w:tcW w:w="345" w:type="dxa"/>
          </w:tcPr>
          <w:p w14:paraId="5A95AB64" w14:textId="77777777" w:rsidR="00FD0FDA" w:rsidRPr="000C3C53" w:rsidRDefault="00FD0FDA" w:rsidP="007B3BCC">
            <w:pPr>
              <w:spacing w:after="0"/>
              <w:jc w:val="center"/>
              <w:rPr>
                <w:b/>
                <w:bCs/>
                <w:color w:val="ED7D31" w:themeColor="accent2"/>
              </w:rPr>
            </w:pPr>
          </w:p>
        </w:tc>
        <w:tc>
          <w:tcPr>
            <w:tcW w:w="345" w:type="dxa"/>
            <w:shd w:val="clear" w:color="auto" w:fill="auto"/>
            <w:vAlign w:val="center"/>
          </w:tcPr>
          <w:p w14:paraId="49E398E2" w14:textId="48E37F41" w:rsidR="00FD0FDA" w:rsidRPr="000C3C53" w:rsidRDefault="00FD0FDA" w:rsidP="007B3BCC">
            <w:pPr>
              <w:spacing w:after="0"/>
              <w:jc w:val="center"/>
              <w:rPr>
                <w:b/>
                <w:bCs/>
                <w:color w:val="ED7D31" w:themeColor="accent2"/>
              </w:rPr>
            </w:pPr>
          </w:p>
        </w:tc>
        <w:tc>
          <w:tcPr>
            <w:tcW w:w="300" w:type="dxa"/>
            <w:shd w:val="clear" w:color="auto" w:fill="auto"/>
            <w:vAlign w:val="center"/>
          </w:tcPr>
          <w:p w14:paraId="71D159FA" w14:textId="77777777" w:rsidR="00FD0FDA" w:rsidRPr="000C3C53" w:rsidRDefault="00FD0FDA" w:rsidP="007B3BCC">
            <w:pPr>
              <w:spacing w:after="0"/>
              <w:jc w:val="center"/>
              <w:rPr>
                <w:b/>
                <w:bCs/>
                <w:color w:val="ED7D31" w:themeColor="accent2"/>
              </w:rPr>
            </w:pPr>
            <w:r w:rsidRPr="000C3C53">
              <w:rPr>
                <w:b/>
                <w:bCs/>
                <w:color w:val="ED7D31" w:themeColor="accent2"/>
              </w:rPr>
              <w:t>L</w:t>
            </w:r>
          </w:p>
        </w:tc>
        <w:tc>
          <w:tcPr>
            <w:tcW w:w="340" w:type="dxa"/>
            <w:shd w:val="clear" w:color="auto" w:fill="auto"/>
            <w:vAlign w:val="center"/>
          </w:tcPr>
          <w:p w14:paraId="2625E8BA" w14:textId="77777777" w:rsidR="00FD0FDA" w:rsidRPr="000C3C53" w:rsidRDefault="00FD0FDA" w:rsidP="007B3BCC">
            <w:pPr>
              <w:spacing w:after="0"/>
              <w:jc w:val="center"/>
              <w:rPr>
                <w:b/>
                <w:bCs/>
                <w:color w:val="ED7D31" w:themeColor="accent2"/>
              </w:rPr>
            </w:pPr>
            <w:r w:rsidRPr="000C3C53">
              <w:rPr>
                <w:b/>
                <w:bCs/>
                <w:color w:val="ED7D31" w:themeColor="accent2"/>
              </w:rPr>
              <w:t>A</w:t>
            </w:r>
          </w:p>
        </w:tc>
        <w:tc>
          <w:tcPr>
            <w:tcW w:w="350" w:type="dxa"/>
            <w:shd w:val="clear" w:color="auto" w:fill="auto"/>
            <w:vAlign w:val="center"/>
          </w:tcPr>
          <w:p w14:paraId="3B5A2127" w14:textId="77777777" w:rsidR="00FD0FDA" w:rsidRPr="000C3C53" w:rsidRDefault="00FD0FDA" w:rsidP="007B3BCC">
            <w:pPr>
              <w:spacing w:after="0"/>
              <w:jc w:val="center"/>
              <w:rPr>
                <w:b/>
                <w:bCs/>
                <w:color w:val="ED7D31" w:themeColor="accent2"/>
              </w:rPr>
            </w:pPr>
            <w:r w:rsidRPr="000C3C53">
              <w:rPr>
                <w:b/>
                <w:bCs/>
                <w:color w:val="ED7D31" w:themeColor="accent2"/>
              </w:rPr>
              <w:t>U</w:t>
            </w:r>
          </w:p>
        </w:tc>
        <w:tc>
          <w:tcPr>
            <w:tcW w:w="307" w:type="dxa"/>
            <w:shd w:val="clear" w:color="auto" w:fill="auto"/>
            <w:vAlign w:val="center"/>
          </w:tcPr>
          <w:p w14:paraId="16287F21" w14:textId="77777777" w:rsidR="00FD0FDA" w:rsidRPr="000C3C53" w:rsidRDefault="00FD0FDA" w:rsidP="007B3BCC">
            <w:pPr>
              <w:spacing w:after="0"/>
              <w:jc w:val="center"/>
              <w:rPr>
                <w:b/>
                <w:bCs/>
                <w:color w:val="ED7D31" w:themeColor="accent2"/>
              </w:rPr>
            </w:pPr>
          </w:p>
        </w:tc>
        <w:tc>
          <w:tcPr>
            <w:tcW w:w="344" w:type="dxa"/>
            <w:shd w:val="clear" w:color="auto" w:fill="auto"/>
            <w:vAlign w:val="center"/>
          </w:tcPr>
          <w:p w14:paraId="5BE93A62" w14:textId="77777777" w:rsidR="00FD0FDA" w:rsidRPr="000C3C53" w:rsidRDefault="00FD0FDA" w:rsidP="007B3BCC">
            <w:pPr>
              <w:spacing w:after="0"/>
              <w:jc w:val="center"/>
              <w:rPr>
                <w:b/>
                <w:bCs/>
                <w:color w:val="ED7D31" w:themeColor="accent2"/>
              </w:rPr>
            </w:pPr>
          </w:p>
        </w:tc>
      </w:tr>
    </w:tbl>
    <w:p w14:paraId="384BA73E" w14:textId="34B0235F" w:rsidR="00173758" w:rsidRDefault="00173758"/>
    <w:p w14:paraId="58014F73" w14:textId="0401EDA8" w:rsidR="000D281E" w:rsidRDefault="00885845">
      <w:pPr>
        <w:rPr>
          <w:b/>
          <w:bCs/>
          <w:color w:val="4472C4" w:themeColor="accent1"/>
          <w:sz w:val="24"/>
          <w:szCs w:val="24"/>
        </w:rPr>
      </w:pPr>
      <w:r>
        <w:rPr>
          <w:noProof/>
          <w:lang w:eastAsia="de-CH"/>
        </w:rPr>
        <w:lastRenderedPageBreak/>
        <w:drawing>
          <wp:inline distT="0" distB="0" distL="114935" distR="114935" wp14:anchorId="1D345A46" wp14:editId="07777777">
            <wp:extent cx="208280" cy="337820"/>
            <wp:effectExtent l="0" t="0" r="0" b="0"/>
            <wp:docPr id="804397255" name="Bild12" descr="P3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12"/>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r w:rsidR="00490775">
        <w:rPr>
          <w:b/>
          <w:bCs/>
          <w:color w:val="4472C4" w:themeColor="accent1"/>
          <w:sz w:val="24"/>
          <w:szCs w:val="24"/>
        </w:rPr>
        <w:t xml:space="preserve"> </w:t>
      </w:r>
      <w:r>
        <w:rPr>
          <w:b/>
          <w:bCs/>
          <w:color w:val="4472C4" w:themeColor="accent1"/>
          <w:sz w:val="24"/>
          <w:szCs w:val="24"/>
        </w:rPr>
        <w:t>Rätsel 5 – Buchstaben hinzufügen</w:t>
      </w:r>
    </w:p>
    <w:p w14:paraId="1833DD6F" w14:textId="32AB8FC0" w:rsidR="000D281E" w:rsidRDefault="00817C87">
      <w:r>
        <w:t>Du kannst</w:t>
      </w:r>
      <w:r w:rsidR="00885845">
        <w:t xml:space="preserve"> auch umgekehrt vorgehen und neue Wörter </w:t>
      </w:r>
      <w:r>
        <w:t xml:space="preserve">bilden, </w:t>
      </w:r>
      <w:r w:rsidR="00FD20C2">
        <w:t>indem</w:t>
      </w:r>
      <w:r>
        <w:t xml:space="preserve"> du einen Buchstaben hinzufügst.</w:t>
      </w:r>
      <w:r w:rsidR="00885845">
        <w:t xml:space="preserve"> Zum Beispiel:</w:t>
      </w:r>
    </w:p>
    <w:tbl>
      <w:tblPr>
        <w:tblW w:w="0" w:type="auto"/>
        <w:tblLook w:val="0400" w:firstRow="0" w:lastRow="0" w:firstColumn="0" w:lastColumn="0" w:noHBand="0" w:noVBand="1"/>
      </w:tblPr>
      <w:tblGrid>
        <w:gridCol w:w="340"/>
        <w:gridCol w:w="350"/>
        <w:gridCol w:w="360"/>
        <w:gridCol w:w="333"/>
        <w:gridCol w:w="355"/>
        <w:gridCol w:w="236"/>
        <w:gridCol w:w="236"/>
        <w:gridCol w:w="416"/>
        <w:gridCol w:w="350"/>
        <w:gridCol w:w="340"/>
        <w:gridCol w:w="409"/>
        <w:gridCol w:w="236"/>
        <w:gridCol w:w="236"/>
        <w:gridCol w:w="222"/>
        <w:gridCol w:w="340"/>
        <w:gridCol w:w="340"/>
        <w:gridCol w:w="350"/>
        <w:gridCol w:w="360"/>
        <w:gridCol w:w="333"/>
        <w:gridCol w:w="355"/>
        <w:gridCol w:w="236"/>
        <w:gridCol w:w="236"/>
        <w:gridCol w:w="222"/>
        <w:gridCol w:w="350"/>
        <w:gridCol w:w="409"/>
        <w:gridCol w:w="325"/>
        <w:gridCol w:w="222"/>
      </w:tblGrid>
      <w:tr w:rsidR="00FD0FDA" w:rsidRPr="000C3C53" w14:paraId="4CE47DBF" w14:textId="77777777" w:rsidTr="0058593F">
        <w:trPr>
          <w:trHeight w:val="397"/>
        </w:trPr>
        <w:tc>
          <w:tcPr>
            <w:tcW w:w="340" w:type="dxa"/>
            <w:shd w:val="clear" w:color="auto" w:fill="auto"/>
          </w:tcPr>
          <w:p w14:paraId="34B3F2EB" w14:textId="77777777" w:rsidR="00FD0FDA" w:rsidRPr="000C3C53" w:rsidRDefault="00FD0FDA" w:rsidP="000C3C53">
            <w:pPr>
              <w:spacing w:after="0"/>
              <w:jc w:val="center"/>
              <w:rPr>
                <w:b/>
                <w:bCs/>
                <w:color w:val="ED7D31" w:themeColor="accent2"/>
              </w:rPr>
            </w:pPr>
          </w:p>
        </w:tc>
        <w:tc>
          <w:tcPr>
            <w:tcW w:w="350" w:type="dxa"/>
            <w:shd w:val="clear" w:color="auto" w:fill="auto"/>
          </w:tcPr>
          <w:p w14:paraId="3DC80E61" w14:textId="77777777" w:rsidR="00FD0FDA" w:rsidRPr="000C3C53" w:rsidRDefault="00FD0FDA" w:rsidP="000C3C53">
            <w:pPr>
              <w:spacing w:after="0"/>
              <w:jc w:val="center"/>
              <w:rPr>
                <w:b/>
                <w:bCs/>
                <w:color w:val="ED7D31" w:themeColor="accent2"/>
              </w:rPr>
            </w:pPr>
            <w:r w:rsidRPr="000C3C53">
              <w:rPr>
                <w:b/>
                <w:bCs/>
                <w:color w:val="ED7D31" w:themeColor="accent2"/>
              </w:rPr>
              <w:t>A</w:t>
            </w:r>
          </w:p>
        </w:tc>
        <w:tc>
          <w:tcPr>
            <w:tcW w:w="360" w:type="dxa"/>
            <w:shd w:val="clear" w:color="auto" w:fill="auto"/>
          </w:tcPr>
          <w:p w14:paraId="2FD9B6E3" w14:textId="77777777" w:rsidR="00FD0FDA" w:rsidRPr="000C3C53" w:rsidRDefault="00FD0FDA" w:rsidP="000C3C53">
            <w:pPr>
              <w:spacing w:after="0"/>
              <w:jc w:val="center"/>
              <w:rPr>
                <w:b/>
                <w:bCs/>
                <w:color w:val="ED7D31" w:themeColor="accent2"/>
              </w:rPr>
            </w:pPr>
            <w:r w:rsidRPr="000C3C53">
              <w:rPr>
                <w:b/>
                <w:bCs/>
                <w:color w:val="ED7D31" w:themeColor="accent2"/>
              </w:rPr>
              <w:t>U</w:t>
            </w:r>
          </w:p>
        </w:tc>
        <w:tc>
          <w:tcPr>
            <w:tcW w:w="333" w:type="dxa"/>
            <w:shd w:val="clear" w:color="auto" w:fill="auto"/>
          </w:tcPr>
          <w:p w14:paraId="430505FE" w14:textId="77777777" w:rsidR="00FD0FDA" w:rsidRPr="000C3C53" w:rsidRDefault="00FD0FDA" w:rsidP="000C3C53">
            <w:pPr>
              <w:spacing w:after="0"/>
              <w:jc w:val="center"/>
              <w:rPr>
                <w:b/>
                <w:bCs/>
                <w:color w:val="ED7D31" w:themeColor="accent2"/>
              </w:rPr>
            </w:pPr>
            <w:r w:rsidRPr="000C3C53">
              <w:rPr>
                <w:b/>
                <w:bCs/>
                <w:color w:val="ED7D31" w:themeColor="accent2"/>
              </w:rPr>
              <w:t>C</w:t>
            </w:r>
          </w:p>
        </w:tc>
        <w:tc>
          <w:tcPr>
            <w:tcW w:w="355" w:type="dxa"/>
            <w:shd w:val="clear" w:color="auto" w:fill="auto"/>
          </w:tcPr>
          <w:p w14:paraId="75E31B89" w14:textId="77777777" w:rsidR="00FD0FDA" w:rsidRPr="000C3C53" w:rsidRDefault="00FD0FDA" w:rsidP="000C3C53">
            <w:pPr>
              <w:spacing w:after="0"/>
              <w:jc w:val="center"/>
              <w:rPr>
                <w:b/>
                <w:bCs/>
                <w:color w:val="ED7D31" w:themeColor="accent2"/>
              </w:rPr>
            </w:pPr>
            <w:r w:rsidRPr="000C3C53">
              <w:rPr>
                <w:b/>
                <w:bCs/>
                <w:color w:val="ED7D31" w:themeColor="accent2"/>
              </w:rPr>
              <w:t>H</w:t>
            </w:r>
          </w:p>
        </w:tc>
        <w:tc>
          <w:tcPr>
            <w:tcW w:w="236" w:type="dxa"/>
          </w:tcPr>
          <w:p w14:paraId="2A3DFB51" w14:textId="77777777" w:rsidR="00FD0FDA" w:rsidRPr="000C3C53" w:rsidRDefault="00FD0FDA" w:rsidP="00FD0FDA">
            <w:pPr>
              <w:spacing w:after="0"/>
              <w:rPr>
                <w:b/>
                <w:bCs/>
                <w:color w:val="ED7D31" w:themeColor="accent2"/>
              </w:rPr>
            </w:pPr>
          </w:p>
        </w:tc>
        <w:tc>
          <w:tcPr>
            <w:tcW w:w="236" w:type="dxa"/>
            <w:shd w:val="clear" w:color="auto" w:fill="auto"/>
          </w:tcPr>
          <w:p w14:paraId="7D34F5C7" w14:textId="5D6C9932" w:rsidR="00FD0FDA" w:rsidRPr="000C3C53" w:rsidRDefault="00FD0FDA" w:rsidP="00FD0FDA">
            <w:pPr>
              <w:spacing w:after="0"/>
              <w:rPr>
                <w:b/>
                <w:bCs/>
                <w:color w:val="ED7D31" w:themeColor="accent2"/>
              </w:rPr>
            </w:pPr>
          </w:p>
        </w:tc>
        <w:tc>
          <w:tcPr>
            <w:tcW w:w="416" w:type="dxa"/>
            <w:shd w:val="clear" w:color="auto" w:fill="auto"/>
          </w:tcPr>
          <w:p w14:paraId="0B4020A7" w14:textId="77777777" w:rsidR="00FD0FDA" w:rsidRPr="000C3C53" w:rsidRDefault="00FD0FDA" w:rsidP="000C3C53">
            <w:pPr>
              <w:spacing w:after="0"/>
              <w:jc w:val="center"/>
              <w:rPr>
                <w:b/>
                <w:bCs/>
                <w:color w:val="ED7D31" w:themeColor="accent2"/>
              </w:rPr>
            </w:pPr>
          </w:p>
        </w:tc>
        <w:tc>
          <w:tcPr>
            <w:tcW w:w="350" w:type="dxa"/>
            <w:shd w:val="clear" w:color="auto" w:fill="auto"/>
          </w:tcPr>
          <w:p w14:paraId="5EE97251" w14:textId="77777777" w:rsidR="00FD0FDA" w:rsidRPr="000C3C53" w:rsidRDefault="00FD0FDA" w:rsidP="000C3C53">
            <w:pPr>
              <w:spacing w:after="0"/>
              <w:jc w:val="center"/>
              <w:rPr>
                <w:b/>
                <w:bCs/>
                <w:color w:val="ED7D31" w:themeColor="accent2"/>
              </w:rPr>
            </w:pPr>
            <w:r w:rsidRPr="000C3C53">
              <w:rPr>
                <w:b/>
                <w:bCs/>
                <w:color w:val="ED7D31" w:themeColor="accent2"/>
              </w:rPr>
              <w:t>A</w:t>
            </w:r>
          </w:p>
        </w:tc>
        <w:tc>
          <w:tcPr>
            <w:tcW w:w="340" w:type="dxa"/>
            <w:shd w:val="clear" w:color="auto" w:fill="auto"/>
          </w:tcPr>
          <w:p w14:paraId="44011421" w14:textId="77777777" w:rsidR="00FD0FDA" w:rsidRPr="000C3C53" w:rsidRDefault="00FD0FDA">
            <w:pPr>
              <w:spacing w:after="0"/>
              <w:jc w:val="center"/>
              <w:rPr>
                <w:b/>
                <w:bCs/>
                <w:color w:val="ED7D31" w:themeColor="accent2"/>
              </w:rPr>
            </w:pPr>
            <w:r w:rsidRPr="000C3C53">
              <w:rPr>
                <w:b/>
                <w:bCs/>
                <w:color w:val="ED7D31" w:themeColor="accent2"/>
              </w:rPr>
              <w:t>R</w:t>
            </w:r>
          </w:p>
        </w:tc>
        <w:tc>
          <w:tcPr>
            <w:tcW w:w="409" w:type="dxa"/>
            <w:shd w:val="clear" w:color="auto" w:fill="auto"/>
          </w:tcPr>
          <w:p w14:paraId="6929BCAA" w14:textId="77777777" w:rsidR="00FD0FDA" w:rsidRPr="000C3C53" w:rsidRDefault="00FD0FDA" w:rsidP="000C3C53">
            <w:pPr>
              <w:spacing w:after="0"/>
              <w:jc w:val="center"/>
              <w:rPr>
                <w:b/>
                <w:bCs/>
                <w:color w:val="ED7D31" w:themeColor="accent2"/>
              </w:rPr>
            </w:pPr>
            <w:r w:rsidRPr="000C3C53">
              <w:rPr>
                <w:b/>
                <w:bCs/>
                <w:color w:val="ED7D31" w:themeColor="accent2"/>
              </w:rPr>
              <w:t>M</w:t>
            </w:r>
          </w:p>
        </w:tc>
        <w:tc>
          <w:tcPr>
            <w:tcW w:w="236" w:type="dxa"/>
          </w:tcPr>
          <w:p w14:paraId="0A99508D" w14:textId="77777777" w:rsidR="00FD0FDA" w:rsidRPr="000C3C53" w:rsidRDefault="00FD0FDA" w:rsidP="000C3C53">
            <w:pPr>
              <w:spacing w:after="0"/>
              <w:jc w:val="center"/>
              <w:rPr>
                <w:b/>
                <w:bCs/>
                <w:color w:val="ED7D31" w:themeColor="accent2"/>
              </w:rPr>
            </w:pPr>
          </w:p>
        </w:tc>
        <w:tc>
          <w:tcPr>
            <w:tcW w:w="236" w:type="dxa"/>
          </w:tcPr>
          <w:p w14:paraId="144AEC1A" w14:textId="77777777" w:rsidR="00FD0FDA" w:rsidRPr="000C3C53" w:rsidRDefault="00FD0FDA" w:rsidP="000C3C53">
            <w:pPr>
              <w:spacing w:after="0"/>
              <w:jc w:val="center"/>
              <w:rPr>
                <w:b/>
                <w:bCs/>
                <w:color w:val="ED7D31" w:themeColor="accent2"/>
              </w:rPr>
            </w:pPr>
          </w:p>
        </w:tc>
        <w:tc>
          <w:tcPr>
            <w:tcW w:w="222" w:type="dxa"/>
            <w:shd w:val="clear" w:color="auto" w:fill="auto"/>
          </w:tcPr>
          <w:p w14:paraId="1D7B270A" w14:textId="143D71FE" w:rsidR="00FD0FDA" w:rsidRPr="000C3C53" w:rsidRDefault="00FD0FDA" w:rsidP="000C3C53">
            <w:pPr>
              <w:spacing w:after="0"/>
              <w:jc w:val="center"/>
              <w:rPr>
                <w:b/>
                <w:bCs/>
                <w:color w:val="ED7D31" w:themeColor="accent2"/>
              </w:rPr>
            </w:pPr>
          </w:p>
        </w:tc>
        <w:tc>
          <w:tcPr>
            <w:tcW w:w="340" w:type="dxa"/>
            <w:shd w:val="clear" w:color="auto" w:fill="auto"/>
          </w:tcPr>
          <w:p w14:paraId="789D9A66" w14:textId="77777777" w:rsidR="00FD0FDA" w:rsidRPr="000C3C53" w:rsidRDefault="00FD0FDA" w:rsidP="000C3C53">
            <w:pPr>
              <w:spacing w:after="0"/>
              <w:jc w:val="center"/>
              <w:rPr>
                <w:b/>
                <w:bCs/>
                <w:color w:val="ED7D31" w:themeColor="accent2"/>
              </w:rPr>
            </w:pPr>
            <w:r w:rsidRPr="000C3C53">
              <w:rPr>
                <w:b/>
                <w:bCs/>
                <w:color w:val="ED7D31" w:themeColor="accent2"/>
              </w:rPr>
              <w:t>B</w:t>
            </w:r>
          </w:p>
        </w:tc>
        <w:tc>
          <w:tcPr>
            <w:tcW w:w="340" w:type="dxa"/>
            <w:shd w:val="clear" w:color="auto" w:fill="auto"/>
          </w:tcPr>
          <w:p w14:paraId="4F904CB7" w14:textId="77777777" w:rsidR="00FD0FDA" w:rsidRPr="000C3C53" w:rsidRDefault="00FD0FDA" w:rsidP="000C3C53">
            <w:pPr>
              <w:spacing w:after="0"/>
              <w:jc w:val="center"/>
              <w:rPr>
                <w:b/>
                <w:bCs/>
                <w:color w:val="ED7D31" w:themeColor="accent2"/>
              </w:rPr>
            </w:pPr>
          </w:p>
        </w:tc>
        <w:tc>
          <w:tcPr>
            <w:tcW w:w="350" w:type="dxa"/>
            <w:shd w:val="clear" w:color="auto" w:fill="auto"/>
          </w:tcPr>
          <w:p w14:paraId="3670AF7C" w14:textId="77777777" w:rsidR="00FD0FDA" w:rsidRPr="000C3C53" w:rsidRDefault="00FD0FDA" w:rsidP="000C3C53">
            <w:pPr>
              <w:spacing w:after="0"/>
              <w:jc w:val="center"/>
              <w:rPr>
                <w:b/>
                <w:bCs/>
                <w:color w:val="ED7D31" w:themeColor="accent2"/>
              </w:rPr>
            </w:pPr>
            <w:r w:rsidRPr="000C3C53">
              <w:rPr>
                <w:b/>
                <w:bCs/>
                <w:color w:val="ED7D31" w:themeColor="accent2"/>
              </w:rPr>
              <w:t>A</w:t>
            </w:r>
          </w:p>
        </w:tc>
        <w:tc>
          <w:tcPr>
            <w:tcW w:w="360" w:type="dxa"/>
            <w:shd w:val="clear" w:color="auto" w:fill="auto"/>
          </w:tcPr>
          <w:p w14:paraId="65B1C282" w14:textId="77777777" w:rsidR="00FD0FDA" w:rsidRPr="000C3C53" w:rsidRDefault="00FD0FDA" w:rsidP="000C3C53">
            <w:pPr>
              <w:spacing w:after="0"/>
              <w:jc w:val="center"/>
              <w:rPr>
                <w:b/>
                <w:bCs/>
                <w:color w:val="ED7D31" w:themeColor="accent2"/>
              </w:rPr>
            </w:pPr>
            <w:r w:rsidRPr="000C3C53">
              <w:rPr>
                <w:b/>
                <w:bCs/>
                <w:color w:val="ED7D31" w:themeColor="accent2"/>
              </w:rPr>
              <w:t>U</w:t>
            </w:r>
          </w:p>
        </w:tc>
        <w:tc>
          <w:tcPr>
            <w:tcW w:w="333" w:type="dxa"/>
            <w:shd w:val="clear" w:color="auto" w:fill="auto"/>
          </w:tcPr>
          <w:p w14:paraId="6843B7AD" w14:textId="77777777" w:rsidR="00FD0FDA" w:rsidRPr="000C3C53" w:rsidRDefault="00FD0FDA" w:rsidP="000C3C53">
            <w:pPr>
              <w:spacing w:after="0"/>
              <w:jc w:val="center"/>
              <w:rPr>
                <w:b/>
                <w:bCs/>
                <w:color w:val="ED7D31" w:themeColor="accent2"/>
              </w:rPr>
            </w:pPr>
            <w:r w:rsidRPr="000C3C53">
              <w:rPr>
                <w:b/>
                <w:bCs/>
                <w:color w:val="ED7D31" w:themeColor="accent2"/>
              </w:rPr>
              <w:t>C</w:t>
            </w:r>
          </w:p>
        </w:tc>
        <w:tc>
          <w:tcPr>
            <w:tcW w:w="355" w:type="dxa"/>
            <w:shd w:val="clear" w:color="auto" w:fill="auto"/>
          </w:tcPr>
          <w:p w14:paraId="3C30CCF0" w14:textId="77777777" w:rsidR="00FD0FDA" w:rsidRPr="000C3C53" w:rsidRDefault="00FD0FDA" w:rsidP="000C3C53">
            <w:pPr>
              <w:spacing w:after="0"/>
              <w:jc w:val="center"/>
              <w:rPr>
                <w:b/>
                <w:bCs/>
                <w:color w:val="ED7D31" w:themeColor="accent2"/>
              </w:rPr>
            </w:pPr>
            <w:r w:rsidRPr="000C3C53">
              <w:rPr>
                <w:b/>
                <w:bCs/>
                <w:color w:val="ED7D31" w:themeColor="accent2"/>
              </w:rPr>
              <w:t>H</w:t>
            </w:r>
          </w:p>
        </w:tc>
        <w:tc>
          <w:tcPr>
            <w:tcW w:w="236" w:type="dxa"/>
          </w:tcPr>
          <w:p w14:paraId="07694F3F" w14:textId="77777777" w:rsidR="00FD0FDA" w:rsidRPr="000C3C53" w:rsidRDefault="00FD0FDA" w:rsidP="000C3C53">
            <w:pPr>
              <w:spacing w:after="0"/>
              <w:jc w:val="center"/>
              <w:rPr>
                <w:b/>
                <w:bCs/>
                <w:color w:val="ED7D31" w:themeColor="accent2"/>
              </w:rPr>
            </w:pPr>
          </w:p>
        </w:tc>
        <w:tc>
          <w:tcPr>
            <w:tcW w:w="236" w:type="dxa"/>
          </w:tcPr>
          <w:p w14:paraId="267F9288" w14:textId="286009EB" w:rsidR="00FD0FDA" w:rsidRPr="000C3C53" w:rsidRDefault="00FD0FDA" w:rsidP="000C3C53">
            <w:pPr>
              <w:spacing w:after="0"/>
              <w:jc w:val="center"/>
              <w:rPr>
                <w:b/>
                <w:bCs/>
                <w:color w:val="ED7D31" w:themeColor="accent2"/>
              </w:rPr>
            </w:pPr>
          </w:p>
        </w:tc>
        <w:tc>
          <w:tcPr>
            <w:tcW w:w="222" w:type="dxa"/>
            <w:shd w:val="clear" w:color="auto" w:fill="auto"/>
          </w:tcPr>
          <w:p w14:paraId="06971CD3" w14:textId="5968D9FD" w:rsidR="00FD0FDA" w:rsidRPr="000C3C53" w:rsidRDefault="00FD0FDA" w:rsidP="000C3C53">
            <w:pPr>
              <w:spacing w:after="0"/>
              <w:jc w:val="center"/>
              <w:rPr>
                <w:b/>
                <w:bCs/>
                <w:color w:val="ED7D31" w:themeColor="accent2"/>
              </w:rPr>
            </w:pPr>
          </w:p>
        </w:tc>
        <w:tc>
          <w:tcPr>
            <w:tcW w:w="350" w:type="dxa"/>
            <w:shd w:val="clear" w:color="auto" w:fill="auto"/>
          </w:tcPr>
          <w:p w14:paraId="4D6F253B" w14:textId="77777777" w:rsidR="00FD0FDA" w:rsidRPr="000C3C53" w:rsidRDefault="00FD0FDA" w:rsidP="000C3C53">
            <w:pPr>
              <w:spacing w:after="0"/>
              <w:jc w:val="center"/>
              <w:rPr>
                <w:b/>
                <w:bCs/>
                <w:color w:val="ED7D31" w:themeColor="accent2"/>
              </w:rPr>
            </w:pPr>
            <w:r w:rsidRPr="000C3C53">
              <w:rPr>
                <w:b/>
                <w:bCs/>
                <w:color w:val="ED7D31" w:themeColor="accent2"/>
              </w:rPr>
              <w:t>A</w:t>
            </w:r>
          </w:p>
        </w:tc>
        <w:tc>
          <w:tcPr>
            <w:tcW w:w="409" w:type="dxa"/>
            <w:shd w:val="clear" w:color="auto" w:fill="auto"/>
          </w:tcPr>
          <w:p w14:paraId="50046019" w14:textId="77777777" w:rsidR="00FD0FDA" w:rsidRPr="000C3C53" w:rsidRDefault="00FD0FDA">
            <w:pPr>
              <w:spacing w:after="0"/>
              <w:jc w:val="center"/>
              <w:rPr>
                <w:b/>
                <w:bCs/>
                <w:color w:val="ED7D31" w:themeColor="accent2"/>
              </w:rPr>
            </w:pPr>
            <w:r w:rsidRPr="000C3C53">
              <w:rPr>
                <w:b/>
                <w:bCs/>
                <w:color w:val="ED7D31" w:themeColor="accent2"/>
              </w:rPr>
              <w:t>M</w:t>
            </w:r>
          </w:p>
        </w:tc>
        <w:tc>
          <w:tcPr>
            <w:tcW w:w="325" w:type="dxa"/>
            <w:shd w:val="clear" w:color="auto" w:fill="auto"/>
          </w:tcPr>
          <w:p w14:paraId="2A1F701D" w14:textId="77777777" w:rsidR="00FD0FDA" w:rsidRPr="000C3C53" w:rsidRDefault="00FD0FDA" w:rsidP="000C3C53">
            <w:pPr>
              <w:spacing w:after="0"/>
              <w:jc w:val="center"/>
              <w:rPr>
                <w:b/>
                <w:bCs/>
                <w:color w:val="ED7D31" w:themeColor="accent2"/>
              </w:rPr>
            </w:pPr>
          </w:p>
        </w:tc>
        <w:tc>
          <w:tcPr>
            <w:tcW w:w="222" w:type="dxa"/>
            <w:shd w:val="clear" w:color="auto" w:fill="auto"/>
          </w:tcPr>
          <w:p w14:paraId="03EFCA41" w14:textId="77777777" w:rsidR="00FD0FDA" w:rsidRPr="000C3C53" w:rsidRDefault="00FD0FDA" w:rsidP="000C3C53">
            <w:pPr>
              <w:spacing w:after="0"/>
              <w:jc w:val="center"/>
              <w:rPr>
                <w:b/>
                <w:bCs/>
                <w:color w:val="ED7D31" w:themeColor="accent2"/>
              </w:rPr>
            </w:pPr>
          </w:p>
        </w:tc>
      </w:tr>
      <w:tr w:rsidR="00FD0FDA" w:rsidRPr="000C3C53" w14:paraId="7F94850D" w14:textId="77777777" w:rsidTr="0058593F">
        <w:trPr>
          <w:trHeight w:val="397"/>
        </w:trPr>
        <w:tc>
          <w:tcPr>
            <w:tcW w:w="340" w:type="dxa"/>
            <w:shd w:val="clear" w:color="auto" w:fill="auto"/>
          </w:tcPr>
          <w:p w14:paraId="1EB7972E" w14:textId="1A000A77" w:rsidR="00FD0FDA" w:rsidRPr="000C3C53" w:rsidRDefault="004C2934" w:rsidP="000C3C53">
            <w:pPr>
              <w:spacing w:after="0"/>
              <w:jc w:val="center"/>
              <w:rPr>
                <w:b/>
                <w:bCs/>
                <w:color w:val="ED7D31" w:themeColor="accent2"/>
              </w:rPr>
            </w:pPr>
            <w:r w:rsidRPr="000C3C53">
              <w:rPr>
                <w:b/>
                <w:bCs/>
                <w:noProof/>
                <w:color w:val="ED7D31" w:themeColor="accent2"/>
                <w:lang w:eastAsia="de-CH"/>
              </w:rPr>
              <mc:AlternateContent>
                <mc:Choice Requires="wps">
                  <w:drawing>
                    <wp:anchor distT="0" distB="0" distL="114300" distR="114300" simplePos="0" relativeHeight="251795456" behindDoc="0" locked="0" layoutInCell="1" allowOverlap="1" wp14:anchorId="0E9E42A6" wp14:editId="686F9A1B">
                      <wp:simplePos x="0" y="0"/>
                      <wp:positionH relativeFrom="column">
                        <wp:posOffset>0</wp:posOffset>
                      </wp:positionH>
                      <wp:positionV relativeFrom="paragraph">
                        <wp:posOffset>5715</wp:posOffset>
                      </wp:positionV>
                      <wp:extent cx="0" cy="224969"/>
                      <wp:effectExtent l="76200" t="0" r="57150" b="60960"/>
                      <wp:wrapNone/>
                      <wp:docPr id="1013498746" name="Straight Arrow Connector 26" descr="P382C28T10#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4969"/>
                              </a:xfrm>
                              <a:prstGeom prst="straightConnector1">
                                <a:avLst/>
                              </a:prstGeom>
                              <a:ln>
                                <a:solidFill>
                                  <a:srgbClr val="FF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1BA3FD" id="Straight Arrow Connector 26" o:spid="_x0000_s1026" type="#_x0000_t32" alt="P382C28T10#y1" style="position:absolute;margin-left:0;margin-top:.45pt;width:0;height:17.7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" strokecolor="red" strokeweight=".5pt">
                      <v:stroke endarrow="block" joinstyle="miter"/>
                      <o:lock v:ext="edit" shapetype="f"/>
                    </v:shape>
                  </w:pict>
                </mc:Fallback>
              </mc:AlternateContent>
            </w:r>
          </w:p>
        </w:tc>
        <w:tc>
          <w:tcPr>
            <w:tcW w:w="350" w:type="dxa"/>
            <w:shd w:val="clear" w:color="auto" w:fill="auto"/>
          </w:tcPr>
          <w:p w14:paraId="5F96A722" w14:textId="77777777" w:rsidR="00FD0FDA" w:rsidRPr="000C3C53" w:rsidRDefault="00FD0FDA" w:rsidP="000C3C53">
            <w:pPr>
              <w:spacing w:after="0"/>
              <w:jc w:val="center"/>
              <w:rPr>
                <w:b/>
                <w:bCs/>
                <w:color w:val="ED7D31" w:themeColor="accent2"/>
              </w:rPr>
            </w:pPr>
          </w:p>
        </w:tc>
        <w:tc>
          <w:tcPr>
            <w:tcW w:w="360" w:type="dxa"/>
            <w:shd w:val="clear" w:color="auto" w:fill="auto"/>
          </w:tcPr>
          <w:p w14:paraId="5B95CD12" w14:textId="77777777" w:rsidR="00FD0FDA" w:rsidRPr="000C3C53" w:rsidRDefault="00FD0FDA" w:rsidP="000C3C53">
            <w:pPr>
              <w:spacing w:after="0"/>
              <w:jc w:val="center"/>
              <w:rPr>
                <w:b/>
                <w:bCs/>
                <w:color w:val="ED7D31" w:themeColor="accent2"/>
              </w:rPr>
            </w:pPr>
          </w:p>
        </w:tc>
        <w:tc>
          <w:tcPr>
            <w:tcW w:w="333" w:type="dxa"/>
            <w:shd w:val="clear" w:color="auto" w:fill="auto"/>
          </w:tcPr>
          <w:p w14:paraId="5220BBB2" w14:textId="77777777" w:rsidR="00FD0FDA" w:rsidRPr="000C3C53" w:rsidRDefault="00FD0FDA" w:rsidP="000C3C53">
            <w:pPr>
              <w:spacing w:after="0"/>
              <w:jc w:val="center"/>
              <w:rPr>
                <w:b/>
                <w:bCs/>
                <w:color w:val="ED7D31" w:themeColor="accent2"/>
              </w:rPr>
            </w:pPr>
          </w:p>
        </w:tc>
        <w:tc>
          <w:tcPr>
            <w:tcW w:w="355" w:type="dxa"/>
            <w:shd w:val="clear" w:color="auto" w:fill="auto"/>
          </w:tcPr>
          <w:p w14:paraId="13CB595B" w14:textId="77777777" w:rsidR="00FD0FDA" w:rsidRPr="000C3C53" w:rsidRDefault="00FD0FDA" w:rsidP="000C3C53">
            <w:pPr>
              <w:spacing w:after="0"/>
              <w:jc w:val="center"/>
              <w:rPr>
                <w:b/>
                <w:bCs/>
                <w:color w:val="ED7D31" w:themeColor="accent2"/>
              </w:rPr>
            </w:pPr>
          </w:p>
        </w:tc>
        <w:tc>
          <w:tcPr>
            <w:tcW w:w="236" w:type="dxa"/>
          </w:tcPr>
          <w:p w14:paraId="57B560C6" w14:textId="77777777" w:rsidR="00FD0FDA" w:rsidRPr="000C3C53" w:rsidRDefault="00FD0FDA" w:rsidP="000C3C53">
            <w:pPr>
              <w:spacing w:after="0"/>
              <w:jc w:val="center"/>
              <w:rPr>
                <w:b/>
                <w:bCs/>
                <w:color w:val="ED7D31" w:themeColor="accent2"/>
              </w:rPr>
            </w:pPr>
          </w:p>
        </w:tc>
        <w:tc>
          <w:tcPr>
            <w:tcW w:w="236" w:type="dxa"/>
            <w:shd w:val="clear" w:color="auto" w:fill="auto"/>
          </w:tcPr>
          <w:p w14:paraId="6D9C8D39" w14:textId="26DF1856" w:rsidR="00FD0FDA" w:rsidRPr="000C3C53" w:rsidRDefault="00FD0FDA" w:rsidP="000C3C53">
            <w:pPr>
              <w:spacing w:after="0"/>
              <w:jc w:val="center"/>
              <w:rPr>
                <w:b/>
                <w:bCs/>
                <w:color w:val="ED7D31" w:themeColor="accent2"/>
              </w:rPr>
            </w:pPr>
          </w:p>
        </w:tc>
        <w:tc>
          <w:tcPr>
            <w:tcW w:w="416" w:type="dxa"/>
            <w:shd w:val="clear" w:color="auto" w:fill="auto"/>
          </w:tcPr>
          <w:p w14:paraId="13959CAB" w14:textId="1BF02020" w:rsidR="00FD0FDA" w:rsidRPr="000C3C53" w:rsidRDefault="004C2934" w:rsidP="000C3C53">
            <w:pPr>
              <w:spacing w:after="0"/>
              <w:jc w:val="center"/>
              <w:rPr>
                <w:b/>
                <w:bCs/>
                <w:color w:val="ED7D31" w:themeColor="accent2"/>
              </w:rPr>
            </w:pPr>
            <w:r w:rsidRPr="000C3C53">
              <w:rPr>
                <w:b/>
                <w:bCs/>
                <w:noProof/>
                <w:color w:val="ED7D31" w:themeColor="accent2"/>
                <w:lang w:eastAsia="de-CH"/>
              </w:rPr>
              <mc:AlternateContent>
                <mc:Choice Requires="wps">
                  <w:drawing>
                    <wp:anchor distT="0" distB="0" distL="114300" distR="114300" simplePos="0" relativeHeight="251797504" behindDoc="0" locked="0" layoutInCell="1" allowOverlap="1" wp14:anchorId="660D3D5F" wp14:editId="24F845DF">
                      <wp:simplePos x="0" y="0"/>
                      <wp:positionH relativeFrom="column">
                        <wp:posOffset>-3810</wp:posOffset>
                      </wp:positionH>
                      <wp:positionV relativeFrom="paragraph">
                        <wp:posOffset>5715</wp:posOffset>
                      </wp:positionV>
                      <wp:extent cx="0" cy="224969"/>
                      <wp:effectExtent l="76200" t="0" r="57150" b="60960"/>
                      <wp:wrapNone/>
                      <wp:docPr id="1013498747" name="Straight Arrow Connector 26" descr="P389C35T10#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4969"/>
                              </a:xfrm>
                              <a:prstGeom prst="straightConnector1">
                                <a:avLst/>
                              </a:prstGeom>
                              <a:ln>
                                <a:solidFill>
                                  <a:srgbClr val="FF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FA277" id="Straight Arrow Connector 26" o:spid="_x0000_s1026" type="#_x0000_t32" alt="P389C35T10#y1" style="position:absolute;margin-left:-.3pt;margin-top:.45pt;width:0;height:17.7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" strokecolor="red" strokeweight=".5pt">
                      <v:stroke endarrow="block" joinstyle="miter"/>
                      <o:lock v:ext="edit" shapetype="f"/>
                    </v:shape>
                  </w:pict>
                </mc:Fallback>
              </mc:AlternateContent>
            </w:r>
          </w:p>
        </w:tc>
        <w:tc>
          <w:tcPr>
            <w:tcW w:w="350" w:type="dxa"/>
            <w:shd w:val="clear" w:color="auto" w:fill="auto"/>
          </w:tcPr>
          <w:p w14:paraId="675E05EE" w14:textId="77777777" w:rsidR="00FD0FDA" w:rsidRPr="000C3C53" w:rsidRDefault="00FD0FDA" w:rsidP="000C3C53">
            <w:pPr>
              <w:spacing w:after="0"/>
              <w:jc w:val="center"/>
              <w:rPr>
                <w:b/>
                <w:bCs/>
                <w:color w:val="ED7D31" w:themeColor="accent2"/>
              </w:rPr>
            </w:pPr>
          </w:p>
        </w:tc>
        <w:tc>
          <w:tcPr>
            <w:tcW w:w="340" w:type="dxa"/>
            <w:shd w:val="clear" w:color="auto" w:fill="auto"/>
          </w:tcPr>
          <w:p w14:paraId="2FC17F8B" w14:textId="77777777" w:rsidR="00FD0FDA" w:rsidRPr="000C3C53" w:rsidRDefault="00FD0FDA" w:rsidP="000C3C53">
            <w:pPr>
              <w:spacing w:after="0"/>
              <w:jc w:val="center"/>
              <w:rPr>
                <w:b/>
                <w:bCs/>
                <w:color w:val="ED7D31" w:themeColor="accent2"/>
              </w:rPr>
            </w:pPr>
          </w:p>
        </w:tc>
        <w:tc>
          <w:tcPr>
            <w:tcW w:w="409" w:type="dxa"/>
            <w:shd w:val="clear" w:color="auto" w:fill="auto"/>
          </w:tcPr>
          <w:p w14:paraId="0A4F7224" w14:textId="77777777" w:rsidR="00FD0FDA" w:rsidRPr="000C3C53" w:rsidRDefault="00FD0FDA" w:rsidP="000C3C53">
            <w:pPr>
              <w:spacing w:after="0"/>
              <w:jc w:val="center"/>
              <w:rPr>
                <w:b/>
                <w:bCs/>
                <w:color w:val="ED7D31" w:themeColor="accent2"/>
              </w:rPr>
            </w:pPr>
          </w:p>
        </w:tc>
        <w:tc>
          <w:tcPr>
            <w:tcW w:w="236" w:type="dxa"/>
          </w:tcPr>
          <w:p w14:paraId="2E2B7AC5" w14:textId="77777777" w:rsidR="00FD0FDA" w:rsidRPr="000C3C53" w:rsidRDefault="00FD0FDA" w:rsidP="000C3C53">
            <w:pPr>
              <w:spacing w:after="0"/>
              <w:jc w:val="center"/>
              <w:rPr>
                <w:b/>
                <w:bCs/>
                <w:color w:val="ED7D31" w:themeColor="accent2"/>
              </w:rPr>
            </w:pPr>
          </w:p>
        </w:tc>
        <w:tc>
          <w:tcPr>
            <w:tcW w:w="236" w:type="dxa"/>
          </w:tcPr>
          <w:p w14:paraId="3A552DB7" w14:textId="77777777" w:rsidR="00FD0FDA" w:rsidRPr="000C3C53" w:rsidRDefault="00FD0FDA" w:rsidP="000C3C53">
            <w:pPr>
              <w:spacing w:after="0"/>
              <w:jc w:val="center"/>
              <w:rPr>
                <w:b/>
                <w:bCs/>
                <w:color w:val="ED7D31" w:themeColor="accent2"/>
              </w:rPr>
            </w:pPr>
          </w:p>
        </w:tc>
        <w:tc>
          <w:tcPr>
            <w:tcW w:w="222" w:type="dxa"/>
            <w:shd w:val="clear" w:color="auto" w:fill="auto"/>
          </w:tcPr>
          <w:p w14:paraId="5AE48A43" w14:textId="19505838" w:rsidR="00FD0FDA" w:rsidRPr="000C3C53" w:rsidRDefault="00FD0FDA" w:rsidP="000C3C53">
            <w:pPr>
              <w:spacing w:after="0"/>
              <w:jc w:val="center"/>
              <w:rPr>
                <w:b/>
                <w:bCs/>
                <w:color w:val="ED7D31" w:themeColor="accent2"/>
              </w:rPr>
            </w:pPr>
          </w:p>
        </w:tc>
        <w:tc>
          <w:tcPr>
            <w:tcW w:w="340" w:type="dxa"/>
            <w:shd w:val="clear" w:color="auto" w:fill="auto"/>
          </w:tcPr>
          <w:p w14:paraId="50F40DEB" w14:textId="77777777" w:rsidR="00FD0FDA" w:rsidRPr="000C3C53" w:rsidRDefault="00FD0FDA" w:rsidP="000C3C53">
            <w:pPr>
              <w:spacing w:after="0"/>
              <w:jc w:val="center"/>
              <w:rPr>
                <w:b/>
                <w:bCs/>
                <w:color w:val="ED7D31" w:themeColor="accent2"/>
              </w:rPr>
            </w:pPr>
          </w:p>
        </w:tc>
        <w:tc>
          <w:tcPr>
            <w:tcW w:w="340" w:type="dxa"/>
            <w:shd w:val="clear" w:color="auto" w:fill="auto"/>
          </w:tcPr>
          <w:p w14:paraId="77A52294" w14:textId="79666E46" w:rsidR="00FD0FDA" w:rsidRPr="000C3C53" w:rsidRDefault="004C2934" w:rsidP="000C3C53">
            <w:pPr>
              <w:spacing w:after="0"/>
              <w:jc w:val="center"/>
              <w:rPr>
                <w:b/>
                <w:bCs/>
                <w:color w:val="ED7D31" w:themeColor="accent2"/>
              </w:rPr>
            </w:pPr>
            <w:r w:rsidRPr="000C3C53">
              <w:rPr>
                <w:b/>
                <w:bCs/>
                <w:noProof/>
                <w:color w:val="ED7D31" w:themeColor="accent2"/>
                <w:lang w:eastAsia="de-CH"/>
              </w:rPr>
              <mc:AlternateContent>
                <mc:Choice Requires="wps">
                  <w:drawing>
                    <wp:anchor distT="0" distB="0" distL="114300" distR="114300" simplePos="0" relativeHeight="251799552" behindDoc="0" locked="0" layoutInCell="1" allowOverlap="1" wp14:anchorId="69A1702F" wp14:editId="7159A58B">
                      <wp:simplePos x="0" y="0"/>
                      <wp:positionH relativeFrom="column">
                        <wp:posOffset>-635</wp:posOffset>
                      </wp:positionH>
                      <wp:positionV relativeFrom="paragraph">
                        <wp:posOffset>5715</wp:posOffset>
                      </wp:positionV>
                      <wp:extent cx="0" cy="224969"/>
                      <wp:effectExtent l="76200" t="0" r="57150" b="60960"/>
                      <wp:wrapNone/>
                      <wp:docPr id="1013498748" name="Straight Arrow Connector 26" descr="P397C43T10#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4969"/>
                              </a:xfrm>
                              <a:prstGeom prst="straightConnector1">
                                <a:avLst/>
                              </a:prstGeom>
                              <a:ln>
                                <a:solidFill>
                                  <a:srgbClr val="FF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BC366" id="Straight Arrow Connector 26" o:spid="_x0000_s1026" type="#_x0000_t32" alt="P397C43T10#y1" style="position:absolute;margin-left:-.05pt;margin-top:.45pt;width:0;height:17.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" strokecolor="red" strokeweight=".5pt">
                      <v:stroke endarrow="block" joinstyle="miter"/>
                      <o:lock v:ext="edit" shapetype="f"/>
                    </v:shape>
                  </w:pict>
                </mc:Fallback>
              </mc:AlternateContent>
            </w:r>
          </w:p>
        </w:tc>
        <w:tc>
          <w:tcPr>
            <w:tcW w:w="350" w:type="dxa"/>
            <w:shd w:val="clear" w:color="auto" w:fill="auto"/>
          </w:tcPr>
          <w:p w14:paraId="007DCDA8" w14:textId="77777777" w:rsidR="00FD0FDA" w:rsidRPr="000C3C53" w:rsidRDefault="00FD0FDA" w:rsidP="000C3C53">
            <w:pPr>
              <w:spacing w:after="0"/>
              <w:jc w:val="center"/>
              <w:rPr>
                <w:b/>
                <w:bCs/>
                <w:color w:val="ED7D31" w:themeColor="accent2"/>
              </w:rPr>
            </w:pPr>
          </w:p>
        </w:tc>
        <w:tc>
          <w:tcPr>
            <w:tcW w:w="360" w:type="dxa"/>
            <w:shd w:val="clear" w:color="auto" w:fill="auto"/>
          </w:tcPr>
          <w:p w14:paraId="055AF8EC" w14:textId="75B6D842" w:rsidR="00FD0FDA" w:rsidRPr="000C3C53" w:rsidRDefault="00FD0FDA" w:rsidP="000C3C53">
            <w:pPr>
              <w:spacing w:after="0"/>
              <w:jc w:val="center"/>
              <w:rPr>
                <w:b/>
                <w:bCs/>
                <w:color w:val="ED7D31" w:themeColor="accent2"/>
              </w:rPr>
            </w:pPr>
          </w:p>
        </w:tc>
        <w:tc>
          <w:tcPr>
            <w:tcW w:w="333" w:type="dxa"/>
            <w:shd w:val="clear" w:color="auto" w:fill="auto"/>
          </w:tcPr>
          <w:p w14:paraId="450EA2D7" w14:textId="77777777" w:rsidR="00FD0FDA" w:rsidRPr="000C3C53" w:rsidRDefault="00FD0FDA" w:rsidP="000C3C53">
            <w:pPr>
              <w:spacing w:after="0"/>
              <w:jc w:val="center"/>
              <w:rPr>
                <w:b/>
                <w:bCs/>
                <w:color w:val="ED7D31" w:themeColor="accent2"/>
              </w:rPr>
            </w:pPr>
          </w:p>
        </w:tc>
        <w:tc>
          <w:tcPr>
            <w:tcW w:w="355" w:type="dxa"/>
            <w:shd w:val="clear" w:color="auto" w:fill="auto"/>
          </w:tcPr>
          <w:p w14:paraId="3DD355C9" w14:textId="77777777" w:rsidR="00FD0FDA" w:rsidRPr="000C3C53" w:rsidRDefault="00FD0FDA" w:rsidP="000C3C53">
            <w:pPr>
              <w:spacing w:after="0"/>
              <w:jc w:val="center"/>
              <w:rPr>
                <w:b/>
                <w:bCs/>
                <w:color w:val="ED7D31" w:themeColor="accent2"/>
              </w:rPr>
            </w:pPr>
          </w:p>
        </w:tc>
        <w:tc>
          <w:tcPr>
            <w:tcW w:w="236" w:type="dxa"/>
          </w:tcPr>
          <w:p w14:paraId="3E9DDF97" w14:textId="77777777" w:rsidR="00FD0FDA" w:rsidRPr="000C3C53" w:rsidRDefault="00FD0FDA" w:rsidP="000C3C53">
            <w:pPr>
              <w:spacing w:after="0"/>
              <w:jc w:val="center"/>
              <w:rPr>
                <w:b/>
                <w:bCs/>
                <w:color w:val="ED7D31" w:themeColor="accent2"/>
              </w:rPr>
            </w:pPr>
          </w:p>
        </w:tc>
        <w:tc>
          <w:tcPr>
            <w:tcW w:w="236" w:type="dxa"/>
          </w:tcPr>
          <w:p w14:paraId="3A34E6B3" w14:textId="6E11DED1" w:rsidR="00FD0FDA" w:rsidRPr="000C3C53" w:rsidRDefault="00FD0FDA" w:rsidP="000C3C53">
            <w:pPr>
              <w:spacing w:after="0"/>
              <w:jc w:val="center"/>
              <w:rPr>
                <w:b/>
                <w:bCs/>
                <w:color w:val="ED7D31" w:themeColor="accent2"/>
              </w:rPr>
            </w:pPr>
          </w:p>
        </w:tc>
        <w:tc>
          <w:tcPr>
            <w:tcW w:w="222" w:type="dxa"/>
            <w:shd w:val="clear" w:color="auto" w:fill="auto"/>
          </w:tcPr>
          <w:p w14:paraId="1A81F0B1" w14:textId="07253A29" w:rsidR="00FD0FDA" w:rsidRPr="000C3C53" w:rsidRDefault="00FD0FDA" w:rsidP="000C3C53">
            <w:pPr>
              <w:spacing w:after="0"/>
              <w:jc w:val="center"/>
              <w:rPr>
                <w:b/>
                <w:bCs/>
                <w:color w:val="ED7D31" w:themeColor="accent2"/>
              </w:rPr>
            </w:pPr>
          </w:p>
        </w:tc>
        <w:tc>
          <w:tcPr>
            <w:tcW w:w="350" w:type="dxa"/>
            <w:shd w:val="clear" w:color="auto" w:fill="auto"/>
          </w:tcPr>
          <w:p w14:paraId="717AAFBA" w14:textId="77777777" w:rsidR="00FD0FDA" w:rsidRPr="000C3C53" w:rsidRDefault="00FD0FDA" w:rsidP="000C3C53">
            <w:pPr>
              <w:spacing w:after="0"/>
              <w:jc w:val="center"/>
              <w:rPr>
                <w:b/>
                <w:bCs/>
                <w:color w:val="ED7D31" w:themeColor="accent2"/>
              </w:rPr>
            </w:pPr>
          </w:p>
        </w:tc>
        <w:tc>
          <w:tcPr>
            <w:tcW w:w="409" w:type="dxa"/>
            <w:shd w:val="clear" w:color="auto" w:fill="auto"/>
          </w:tcPr>
          <w:p w14:paraId="56EE48EE" w14:textId="77777777" w:rsidR="00FD0FDA" w:rsidRPr="000C3C53" w:rsidRDefault="00FD0FDA" w:rsidP="000C3C53">
            <w:pPr>
              <w:spacing w:after="0"/>
              <w:jc w:val="center"/>
              <w:rPr>
                <w:b/>
                <w:bCs/>
                <w:color w:val="ED7D31" w:themeColor="accent2"/>
              </w:rPr>
            </w:pPr>
          </w:p>
        </w:tc>
        <w:tc>
          <w:tcPr>
            <w:tcW w:w="325" w:type="dxa"/>
            <w:shd w:val="clear" w:color="auto" w:fill="auto"/>
          </w:tcPr>
          <w:p w14:paraId="2908EB2C" w14:textId="771BCBA7" w:rsidR="00FD0FDA" w:rsidRPr="000C3C53" w:rsidRDefault="004C2934" w:rsidP="000C3C53">
            <w:pPr>
              <w:spacing w:after="0"/>
              <w:jc w:val="center"/>
              <w:rPr>
                <w:b/>
                <w:bCs/>
                <w:color w:val="ED7D31" w:themeColor="accent2"/>
              </w:rPr>
            </w:pPr>
            <w:r w:rsidRPr="000C3C53">
              <w:rPr>
                <w:b/>
                <w:bCs/>
                <w:noProof/>
                <w:color w:val="ED7D31" w:themeColor="accent2"/>
                <w:lang w:eastAsia="de-CH"/>
              </w:rPr>
              <mc:AlternateContent>
                <mc:Choice Requires="wps">
                  <w:drawing>
                    <wp:anchor distT="0" distB="0" distL="114300" distR="114300" simplePos="0" relativeHeight="251801600" behindDoc="0" locked="0" layoutInCell="1" allowOverlap="1" wp14:anchorId="0060AEDF" wp14:editId="18215564">
                      <wp:simplePos x="0" y="0"/>
                      <wp:positionH relativeFrom="column">
                        <wp:posOffset>635</wp:posOffset>
                      </wp:positionH>
                      <wp:positionV relativeFrom="paragraph">
                        <wp:posOffset>5715</wp:posOffset>
                      </wp:positionV>
                      <wp:extent cx="0" cy="224969"/>
                      <wp:effectExtent l="76200" t="0" r="57150" b="60960"/>
                      <wp:wrapNone/>
                      <wp:docPr id="1013498749" name="Straight Arrow Connector 26" descr="P407C53T10#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4969"/>
                              </a:xfrm>
                              <a:prstGeom prst="straightConnector1">
                                <a:avLst/>
                              </a:prstGeom>
                              <a:ln>
                                <a:solidFill>
                                  <a:srgbClr val="FF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BE50E" id="Straight Arrow Connector 26" o:spid="_x0000_s1026" type="#_x0000_t32" alt="P407C53T10#y1" style="position:absolute;margin-left:.05pt;margin-top:.45pt;width:0;height:17.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" strokecolor="red" strokeweight=".5pt">
                      <v:stroke endarrow="block" joinstyle="miter"/>
                      <o:lock v:ext="edit" shapetype="f"/>
                    </v:shape>
                  </w:pict>
                </mc:Fallback>
              </mc:AlternateContent>
            </w:r>
          </w:p>
        </w:tc>
        <w:tc>
          <w:tcPr>
            <w:tcW w:w="222" w:type="dxa"/>
            <w:shd w:val="clear" w:color="auto" w:fill="auto"/>
          </w:tcPr>
          <w:p w14:paraId="121FD38A" w14:textId="77777777" w:rsidR="00FD0FDA" w:rsidRPr="000C3C53" w:rsidRDefault="00FD0FDA" w:rsidP="000C3C53">
            <w:pPr>
              <w:spacing w:after="0"/>
              <w:jc w:val="center"/>
              <w:rPr>
                <w:b/>
                <w:bCs/>
                <w:color w:val="ED7D31" w:themeColor="accent2"/>
              </w:rPr>
            </w:pPr>
          </w:p>
        </w:tc>
      </w:tr>
      <w:tr w:rsidR="00FD0FDA" w:rsidRPr="000C3C53" w14:paraId="770085A2" w14:textId="77777777" w:rsidTr="0058593F">
        <w:trPr>
          <w:trHeight w:val="397"/>
        </w:trPr>
        <w:tc>
          <w:tcPr>
            <w:tcW w:w="340" w:type="dxa"/>
            <w:shd w:val="clear" w:color="auto" w:fill="auto"/>
          </w:tcPr>
          <w:p w14:paraId="036D7681" w14:textId="77777777" w:rsidR="00FD0FDA" w:rsidRPr="000C3C53" w:rsidRDefault="00FD0FDA" w:rsidP="000C3C53">
            <w:pPr>
              <w:spacing w:after="0"/>
              <w:jc w:val="center"/>
              <w:rPr>
                <w:b/>
                <w:bCs/>
                <w:color w:val="ED7D31" w:themeColor="accent2"/>
              </w:rPr>
            </w:pPr>
            <w:r w:rsidRPr="000C3C53">
              <w:rPr>
                <w:b/>
                <w:bCs/>
                <w:color w:val="ED7D31" w:themeColor="accent2"/>
              </w:rPr>
              <w:t>R</w:t>
            </w:r>
          </w:p>
        </w:tc>
        <w:tc>
          <w:tcPr>
            <w:tcW w:w="350" w:type="dxa"/>
            <w:shd w:val="clear" w:color="auto" w:fill="auto"/>
          </w:tcPr>
          <w:p w14:paraId="17180BC9" w14:textId="77777777" w:rsidR="00FD0FDA" w:rsidRPr="000C3C53" w:rsidRDefault="00FD0FDA" w:rsidP="000C3C53">
            <w:pPr>
              <w:spacing w:after="0"/>
              <w:jc w:val="center"/>
              <w:rPr>
                <w:b/>
                <w:bCs/>
                <w:color w:val="ED7D31" w:themeColor="accent2"/>
              </w:rPr>
            </w:pPr>
            <w:r w:rsidRPr="000C3C53">
              <w:rPr>
                <w:b/>
                <w:bCs/>
                <w:color w:val="ED7D31" w:themeColor="accent2"/>
              </w:rPr>
              <w:t>A</w:t>
            </w:r>
          </w:p>
        </w:tc>
        <w:tc>
          <w:tcPr>
            <w:tcW w:w="360" w:type="dxa"/>
            <w:shd w:val="clear" w:color="auto" w:fill="auto"/>
          </w:tcPr>
          <w:p w14:paraId="0B0220CC" w14:textId="77777777" w:rsidR="00FD0FDA" w:rsidRPr="000C3C53" w:rsidRDefault="00FD0FDA" w:rsidP="000C3C53">
            <w:pPr>
              <w:spacing w:after="0"/>
              <w:jc w:val="center"/>
              <w:rPr>
                <w:b/>
                <w:bCs/>
                <w:color w:val="ED7D31" w:themeColor="accent2"/>
              </w:rPr>
            </w:pPr>
            <w:r w:rsidRPr="000C3C53">
              <w:rPr>
                <w:b/>
                <w:bCs/>
                <w:color w:val="ED7D31" w:themeColor="accent2"/>
              </w:rPr>
              <w:t>U</w:t>
            </w:r>
          </w:p>
        </w:tc>
        <w:tc>
          <w:tcPr>
            <w:tcW w:w="333" w:type="dxa"/>
            <w:shd w:val="clear" w:color="auto" w:fill="auto"/>
          </w:tcPr>
          <w:p w14:paraId="28F8B1D3" w14:textId="77777777" w:rsidR="00FD0FDA" w:rsidRPr="000C3C53" w:rsidRDefault="00FD0FDA" w:rsidP="000C3C53">
            <w:pPr>
              <w:spacing w:after="0"/>
              <w:jc w:val="center"/>
              <w:rPr>
                <w:b/>
                <w:bCs/>
                <w:color w:val="ED7D31" w:themeColor="accent2"/>
              </w:rPr>
            </w:pPr>
            <w:r w:rsidRPr="000C3C53">
              <w:rPr>
                <w:b/>
                <w:bCs/>
                <w:color w:val="ED7D31" w:themeColor="accent2"/>
              </w:rPr>
              <w:t>C</w:t>
            </w:r>
          </w:p>
        </w:tc>
        <w:tc>
          <w:tcPr>
            <w:tcW w:w="355" w:type="dxa"/>
            <w:shd w:val="clear" w:color="auto" w:fill="auto"/>
          </w:tcPr>
          <w:p w14:paraId="129FF33C" w14:textId="77777777" w:rsidR="00FD0FDA" w:rsidRPr="000C3C53" w:rsidRDefault="00FD0FDA" w:rsidP="000C3C53">
            <w:pPr>
              <w:spacing w:after="0"/>
              <w:jc w:val="center"/>
              <w:rPr>
                <w:b/>
                <w:bCs/>
                <w:color w:val="ED7D31" w:themeColor="accent2"/>
              </w:rPr>
            </w:pPr>
            <w:r w:rsidRPr="000C3C53">
              <w:rPr>
                <w:b/>
                <w:bCs/>
                <w:color w:val="ED7D31" w:themeColor="accent2"/>
              </w:rPr>
              <w:t>H</w:t>
            </w:r>
          </w:p>
        </w:tc>
        <w:tc>
          <w:tcPr>
            <w:tcW w:w="236" w:type="dxa"/>
          </w:tcPr>
          <w:p w14:paraId="31DEE2FE" w14:textId="77777777" w:rsidR="00FD0FDA" w:rsidRPr="000C3C53" w:rsidRDefault="00FD0FDA" w:rsidP="000C3C53">
            <w:pPr>
              <w:spacing w:after="0"/>
              <w:jc w:val="center"/>
              <w:rPr>
                <w:b/>
                <w:bCs/>
                <w:color w:val="ED7D31" w:themeColor="accent2"/>
              </w:rPr>
            </w:pPr>
          </w:p>
        </w:tc>
        <w:tc>
          <w:tcPr>
            <w:tcW w:w="236" w:type="dxa"/>
            <w:shd w:val="clear" w:color="auto" w:fill="auto"/>
          </w:tcPr>
          <w:p w14:paraId="1FE2DD96" w14:textId="644E7B59" w:rsidR="00FD0FDA" w:rsidRPr="000C3C53" w:rsidRDefault="00FD0FDA" w:rsidP="000C3C53">
            <w:pPr>
              <w:spacing w:after="0"/>
              <w:jc w:val="center"/>
              <w:rPr>
                <w:b/>
                <w:bCs/>
                <w:color w:val="ED7D31" w:themeColor="accent2"/>
              </w:rPr>
            </w:pPr>
          </w:p>
        </w:tc>
        <w:tc>
          <w:tcPr>
            <w:tcW w:w="416" w:type="dxa"/>
            <w:shd w:val="clear" w:color="auto" w:fill="auto"/>
          </w:tcPr>
          <w:p w14:paraId="38B201AB" w14:textId="77777777" w:rsidR="00FD0FDA" w:rsidRPr="000C3C53" w:rsidRDefault="00FD0FDA" w:rsidP="000C3C53">
            <w:pPr>
              <w:spacing w:after="0"/>
              <w:jc w:val="center"/>
              <w:rPr>
                <w:b/>
                <w:bCs/>
                <w:color w:val="ED7D31" w:themeColor="accent2"/>
              </w:rPr>
            </w:pPr>
            <w:r w:rsidRPr="000C3C53">
              <w:rPr>
                <w:b/>
                <w:bCs/>
                <w:color w:val="ED7D31" w:themeColor="accent2"/>
              </w:rPr>
              <w:t>D</w:t>
            </w:r>
          </w:p>
        </w:tc>
        <w:tc>
          <w:tcPr>
            <w:tcW w:w="350" w:type="dxa"/>
            <w:shd w:val="clear" w:color="auto" w:fill="auto"/>
          </w:tcPr>
          <w:p w14:paraId="4FB9E934" w14:textId="77777777" w:rsidR="00FD0FDA" w:rsidRPr="000C3C53" w:rsidRDefault="00FD0FDA" w:rsidP="000C3C53">
            <w:pPr>
              <w:spacing w:after="0"/>
              <w:jc w:val="center"/>
              <w:rPr>
                <w:b/>
                <w:bCs/>
                <w:color w:val="ED7D31" w:themeColor="accent2"/>
              </w:rPr>
            </w:pPr>
            <w:r w:rsidRPr="000C3C53">
              <w:rPr>
                <w:b/>
                <w:bCs/>
                <w:color w:val="ED7D31" w:themeColor="accent2"/>
              </w:rPr>
              <w:t>A</w:t>
            </w:r>
          </w:p>
        </w:tc>
        <w:tc>
          <w:tcPr>
            <w:tcW w:w="340" w:type="dxa"/>
            <w:shd w:val="clear" w:color="auto" w:fill="auto"/>
          </w:tcPr>
          <w:p w14:paraId="7BCD38A0" w14:textId="77777777" w:rsidR="00FD0FDA" w:rsidRPr="000C3C53" w:rsidRDefault="00FD0FDA" w:rsidP="000C3C53">
            <w:pPr>
              <w:spacing w:after="0"/>
              <w:jc w:val="center"/>
              <w:rPr>
                <w:b/>
                <w:bCs/>
                <w:color w:val="ED7D31" w:themeColor="accent2"/>
              </w:rPr>
            </w:pPr>
            <w:r w:rsidRPr="000C3C53">
              <w:rPr>
                <w:b/>
                <w:bCs/>
                <w:color w:val="ED7D31" w:themeColor="accent2"/>
              </w:rPr>
              <w:t>R</w:t>
            </w:r>
          </w:p>
        </w:tc>
        <w:tc>
          <w:tcPr>
            <w:tcW w:w="409" w:type="dxa"/>
            <w:shd w:val="clear" w:color="auto" w:fill="auto"/>
          </w:tcPr>
          <w:p w14:paraId="799EC85C" w14:textId="77777777" w:rsidR="00FD0FDA" w:rsidRPr="000C3C53" w:rsidRDefault="00FD0FDA" w:rsidP="000C3C53">
            <w:pPr>
              <w:spacing w:after="0"/>
              <w:jc w:val="center"/>
              <w:rPr>
                <w:b/>
                <w:bCs/>
                <w:color w:val="ED7D31" w:themeColor="accent2"/>
              </w:rPr>
            </w:pPr>
            <w:r w:rsidRPr="000C3C53">
              <w:rPr>
                <w:b/>
                <w:bCs/>
                <w:color w:val="ED7D31" w:themeColor="accent2"/>
              </w:rPr>
              <w:t>M</w:t>
            </w:r>
          </w:p>
        </w:tc>
        <w:tc>
          <w:tcPr>
            <w:tcW w:w="236" w:type="dxa"/>
          </w:tcPr>
          <w:p w14:paraId="212087DB" w14:textId="77777777" w:rsidR="00FD0FDA" w:rsidRPr="000C3C53" w:rsidRDefault="00FD0FDA" w:rsidP="000C3C53">
            <w:pPr>
              <w:spacing w:after="0"/>
              <w:jc w:val="center"/>
              <w:rPr>
                <w:b/>
                <w:bCs/>
                <w:color w:val="ED7D31" w:themeColor="accent2"/>
              </w:rPr>
            </w:pPr>
          </w:p>
        </w:tc>
        <w:tc>
          <w:tcPr>
            <w:tcW w:w="236" w:type="dxa"/>
          </w:tcPr>
          <w:p w14:paraId="36B90D22" w14:textId="77777777" w:rsidR="00FD0FDA" w:rsidRPr="000C3C53" w:rsidRDefault="00FD0FDA" w:rsidP="000C3C53">
            <w:pPr>
              <w:spacing w:after="0"/>
              <w:jc w:val="center"/>
              <w:rPr>
                <w:b/>
                <w:bCs/>
                <w:color w:val="ED7D31" w:themeColor="accent2"/>
              </w:rPr>
            </w:pPr>
          </w:p>
        </w:tc>
        <w:tc>
          <w:tcPr>
            <w:tcW w:w="222" w:type="dxa"/>
            <w:shd w:val="clear" w:color="auto" w:fill="auto"/>
          </w:tcPr>
          <w:p w14:paraId="27357532" w14:textId="70C7A95B" w:rsidR="00FD0FDA" w:rsidRPr="000C3C53" w:rsidRDefault="00FD0FDA" w:rsidP="000C3C53">
            <w:pPr>
              <w:spacing w:after="0"/>
              <w:jc w:val="center"/>
              <w:rPr>
                <w:b/>
                <w:bCs/>
                <w:color w:val="ED7D31" w:themeColor="accent2"/>
              </w:rPr>
            </w:pPr>
          </w:p>
        </w:tc>
        <w:tc>
          <w:tcPr>
            <w:tcW w:w="340" w:type="dxa"/>
            <w:shd w:val="clear" w:color="auto" w:fill="auto"/>
          </w:tcPr>
          <w:p w14:paraId="75DB54F7" w14:textId="77777777" w:rsidR="00FD0FDA" w:rsidRPr="000C3C53" w:rsidRDefault="00FD0FDA" w:rsidP="000C3C53">
            <w:pPr>
              <w:spacing w:after="0"/>
              <w:jc w:val="center"/>
              <w:rPr>
                <w:b/>
                <w:bCs/>
                <w:color w:val="ED7D31" w:themeColor="accent2"/>
              </w:rPr>
            </w:pPr>
            <w:r w:rsidRPr="000C3C53">
              <w:rPr>
                <w:b/>
                <w:bCs/>
                <w:color w:val="ED7D31" w:themeColor="accent2"/>
              </w:rPr>
              <w:t>B</w:t>
            </w:r>
          </w:p>
        </w:tc>
        <w:tc>
          <w:tcPr>
            <w:tcW w:w="340" w:type="dxa"/>
            <w:shd w:val="clear" w:color="auto" w:fill="auto"/>
          </w:tcPr>
          <w:p w14:paraId="0B89D203" w14:textId="77777777" w:rsidR="00FD0FDA" w:rsidRPr="000C3C53" w:rsidRDefault="00FD0FDA" w:rsidP="000C3C53">
            <w:pPr>
              <w:spacing w:after="0"/>
              <w:jc w:val="center"/>
              <w:rPr>
                <w:b/>
                <w:bCs/>
                <w:color w:val="ED7D31" w:themeColor="accent2"/>
              </w:rPr>
            </w:pPr>
            <w:r w:rsidRPr="000C3C53">
              <w:rPr>
                <w:b/>
                <w:bCs/>
                <w:color w:val="ED7D31" w:themeColor="accent2"/>
              </w:rPr>
              <w:t>R</w:t>
            </w:r>
          </w:p>
        </w:tc>
        <w:tc>
          <w:tcPr>
            <w:tcW w:w="350" w:type="dxa"/>
            <w:shd w:val="clear" w:color="auto" w:fill="auto"/>
          </w:tcPr>
          <w:p w14:paraId="4B4D796A" w14:textId="77777777" w:rsidR="00FD0FDA" w:rsidRPr="000C3C53" w:rsidRDefault="00FD0FDA" w:rsidP="000C3C53">
            <w:pPr>
              <w:spacing w:after="0"/>
              <w:jc w:val="center"/>
              <w:rPr>
                <w:b/>
                <w:bCs/>
                <w:color w:val="ED7D31" w:themeColor="accent2"/>
              </w:rPr>
            </w:pPr>
            <w:r w:rsidRPr="000C3C53">
              <w:rPr>
                <w:b/>
                <w:bCs/>
                <w:color w:val="ED7D31" w:themeColor="accent2"/>
              </w:rPr>
              <w:t>A</w:t>
            </w:r>
          </w:p>
        </w:tc>
        <w:tc>
          <w:tcPr>
            <w:tcW w:w="360" w:type="dxa"/>
            <w:shd w:val="clear" w:color="auto" w:fill="auto"/>
          </w:tcPr>
          <w:p w14:paraId="4460CCF6" w14:textId="77777777" w:rsidR="00FD0FDA" w:rsidRPr="000C3C53" w:rsidRDefault="00FD0FDA" w:rsidP="000C3C53">
            <w:pPr>
              <w:spacing w:after="0"/>
              <w:jc w:val="center"/>
              <w:rPr>
                <w:b/>
                <w:bCs/>
                <w:color w:val="ED7D31" w:themeColor="accent2"/>
              </w:rPr>
            </w:pPr>
            <w:r w:rsidRPr="000C3C53">
              <w:rPr>
                <w:b/>
                <w:bCs/>
                <w:color w:val="ED7D31" w:themeColor="accent2"/>
              </w:rPr>
              <w:t>U</w:t>
            </w:r>
          </w:p>
        </w:tc>
        <w:tc>
          <w:tcPr>
            <w:tcW w:w="333" w:type="dxa"/>
            <w:shd w:val="clear" w:color="auto" w:fill="auto"/>
          </w:tcPr>
          <w:p w14:paraId="31C6196B" w14:textId="77777777" w:rsidR="00FD0FDA" w:rsidRPr="000C3C53" w:rsidRDefault="00FD0FDA">
            <w:pPr>
              <w:spacing w:after="0"/>
              <w:jc w:val="center"/>
              <w:rPr>
                <w:b/>
                <w:bCs/>
                <w:color w:val="ED7D31" w:themeColor="accent2"/>
              </w:rPr>
            </w:pPr>
            <w:r w:rsidRPr="000C3C53">
              <w:rPr>
                <w:b/>
                <w:bCs/>
                <w:color w:val="ED7D31" w:themeColor="accent2"/>
              </w:rPr>
              <w:t>C</w:t>
            </w:r>
          </w:p>
        </w:tc>
        <w:tc>
          <w:tcPr>
            <w:tcW w:w="355" w:type="dxa"/>
            <w:shd w:val="clear" w:color="auto" w:fill="auto"/>
          </w:tcPr>
          <w:p w14:paraId="76D35FD2" w14:textId="77777777" w:rsidR="00FD0FDA" w:rsidRPr="000C3C53" w:rsidRDefault="00FD0FDA" w:rsidP="000C3C53">
            <w:pPr>
              <w:spacing w:after="0"/>
              <w:jc w:val="center"/>
              <w:rPr>
                <w:b/>
                <w:bCs/>
                <w:color w:val="ED7D31" w:themeColor="accent2"/>
              </w:rPr>
            </w:pPr>
            <w:r w:rsidRPr="000C3C53">
              <w:rPr>
                <w:b/>
                <w:bCs/>
                <w:color w:val="ED7D31" w:themeColor="accent2"/>
              </w:rPr>
              <w:t>H</w:t>
            </w:r>
          </w:p>
        </w:tc>
        <w:tc>
          <w:tcPr>
            <w:tcW w:w="236" w:type="dxa"/>
          </w:tcPr>
          <w:p w14:paraId="5298B487" w14:textId="77777777" w:rsidR="00FD0FDA" w:rsidRPr="000C3C53" w:rsidRDefault="00FD0FDA" w:rsidP="000C3C53">
            <w:pPr>
              <w:spacing w:after="0"/>
              <w:jc w:val="center"/>
              <w:rPr>
                <w:b/>
                <w:bCs/>
                <w:color w:val="ED7D31" w:themeColor="accent2"/>
              </w:rPr>
            </w:pPr>
          </w:p>
        </w:tc>
        <w:tc>
          <w:tcPr>
            <w:tcW w:w="236" w:type="dxa"/>
          </w:tcPr>
          <w:p w14:paraId="36CF6FD2" w14:textId="4997760D" w:rsidR="00FD0FDA" w:rsidRPr="000C3C53" w:rsidRDefault="00FD0FDA" w:rsidP="000C3C53">
            <w:pPr>
              <w:spacing w:after="0"/>
              <w:jc w:val="center"/>
              <w:rPr>
                <w:b/>
                <w:bCs/>
                <w:color w:val="ED7D31" w:themeColor="accent2"/>
              </w:rPr>
            </w:pPr>
          </w:p>
        </w:tc>
        <w:tc>
          <w:tcPr>
            <w:tcW w:w="222" w:type="dxa"/>
            <w:shd w:val="clear" w:color="auto" w:fill="auto"/>
          </w:tcPr>
          <w:p w14:paraId="07F023C8" w14:textId="1A833686" w:rsidR="00FD0FDA" w:rsidRPr="000C3C53" w:rsidRDefault="00FD0FDA" w:rsidP="000C3C53">
            <w:pPr>
              <w:spacing w:after="0"/>
              <w:jc w:val="center"/>
              <w:rPr>
                <w:b/>
                <w:bCs/>
                <w:color w:val="ED7D31" w:themeColor="accent2"/>
              </w:rPr>
            </w:pPr>
          </w:p>
        </w:tc>
        <w:tc>
          <w:tcPr>
            <w:tcW w:w="350" w:type="dxa"/>
            <w:shd w:val="clear" w:color="auto" w:fill="auto"/>
          </w:tcPr>
          <w:p w14:paraId="3CD40F47" w14:textId="77777777" w:rsidR="00FD0FDA" w:rsidRPr="000C3C53" w:rsidRDefault="00FD0FDA" w:rsidP="000C3C53">
            <w:pPr>
              <w:spacing w:after="0"/>
              <w:jc w:val="center"/>
              <w:rPr>
                <w:b/>
                <w:bCs/>
                <w:color w:val="ED7D31" w:themeColor="accent2"/>
              </w:rPr>
            </w:pPr>
            <w:r w:rsidRPr="000C3C53">
              <w:rPr>
                <w:b/>
                <w:bCs/>
                <w:color w:val="ED7D31" w:themeColor="accent2"/>
              </w:rPr>
              <w:t>A</w:t>
            </w:r>
          </w:p>
        </w:tc>
        <w:tc>
          <w:tcPr>
            <w:tcW w:w="409" w:type="dxa"/>
            <w:shd w:val="clear" w:color="auto" w:fill="auto"/>
          </w:tcPr>
          <w:p w14:paraId="748CD6EC" w14:textId="77777777" w:rsidR="00FD0FDA" w:rsidRPr="000C3C53" w:rsidRDefault="00FD0FDA">
            <w:pPr>
              <w:spacing w:after="0"/>
              <w:jc w:val="center"/>
              <w:rPr>
                <w:b/>
                <w:bCs/>
                <w:color w:val="ED7D31" w:themeColor="accent2"/>
              </w:rPr>
            </w:pPr>
            <w:r w:rsidRPr="000C3C53">
              <w:rPr>
                <w:b/>
                <w:bCs/>
                <w:color w:val="ED7D31" w:themeColor="accent2"/>
              </w:rPr>
              <w:t>M</w:t>
            </w:r>
          </w:p>
        </w:tc>
        <w:tc>
          <w:tcPr>
            <w:tcW w:w="325" w:type="dxa"/>
            <w:shd w:val="clear" w:color="auto" w:fill="auto"/>
          </w:tcPr>
          <w:p w14:paraId="440D15B4" w14:textId="77777777" w:rsidR="00FD0FDA" w:rsidRPr="000C3C53" w:rsidRDefault="00FD0FDA">
            <w:pPr>
              <w:spacing w:after="0"/>
              <w:jc w:val="center"/>
              <w:rPr>
                <w:b/>
                <w:bCs/>
                <w:color w:val="ED7D31" w:themeColor="accent2"/>
              </w:rPr>
            </w:pPr>
            <w:r w:rsidRPr="000C3C53">
              <w:rPr>
                <w:b/>
                <w:bCs/>
                <w:color w:val="ED7D31" w:themeColor="accent2"/>
              </w:rPr>
              <w:t>T</w:t>
            </w:r>
          </w:p>
        </w:tc>
        <w:tc>
          <w:tcPr>
            <w:tcW w:w="222" w:type="dxa"/>
            <w:shd w:val="clear" w:color="auto" w:fill="auto"/>
          </w:tcPr>
          <w:p w14:paraId="4BDB5498" w14:textId="77777777" w:rsidR="00FD0FDA" w:rsidRPr="000C3C53" w:rsidRDefault="00FD0FDA" w:rsidP="000C3C53">
            <w:pPr>
              <w:spacing w:after="0"/>
              <w:jc w:val="center"/>
              <w:rPr>
                <w:b/>
                <w:bCs/>
                <w:color w:val="ED7D31" w:themeColor="accent2"/>
              </w:rPr>
            </w:pPr>
          </w:p>
        </w:tc>
      </w:tr>
      <w:tr w:rsidR="00FD0FDA" w:rsidRPr="000C3C53" w14:paraId="5738946C" w14:textId="77777777" w:rsidTr="0058593F">
        <w:trPr>
          <w:trHeight w:val="397"/>
        </w:trPr>
        <w:tc>
          <w:tcPr>
            <w:tcW w:w="340" w:type="dxa"/>
            <w:shd w:val="clear" w:color="auto" w:fill="auto"/>
          </w:tcPr>
          <w:p w14:paraId="1C43FD66" w14:textId="77777777" w:rsidR="00FD0FDA" w:rsidRPr="000C3C53" w:rsidRDefault="00FD0FDA" w:rsidP="000C3C53">
            <w:pPr>
              <w:spacing w:after="0"/>
              <w:jc w:val="center"/>
              <w:rPr>
                <w:b/>
                <w:bCs/>
                <w:color w:val="ED7D31" w:themeColor="accent2"/>
              </w:rPr>
            </w:pPr>
            <w:r w:rsidRPr="000C3C53">
              <w:rPr>
                <w:b/>
                <w:bCs/>
                <w:color w:val="ED7D31" w:themeColor="accent2"/>
              </w:rPr>
              <w:t>B</w:t>
            </w:r>
          </w:p>
        </w:tc>
        <w:tc>
          <w:tcPr>
            <w:tcW w:w="350" w:type="dxa"/>
            <w:shd w:val="clear" w:color="auto" w:fill="auto"/>
          </w:tcPr>
          <w:p w14:paraId="6CDE20AD" w14:textId="77777777" w:rsidR="00FD0FDA" w:rsidRPr="000C3C53" w:rsidRDefault="00FD0FDA" w:rsidP="000C3C53">
            <w:pPr>
              <w:spacing w:after="0"/>
              <w:jc w:val="center"/>
              <w:rPr>
                <w:b/>
                <w:bCs/>
                <w:color w:val="ED7D31" w:themeColor="accent2"/>
              </w:rPr>
            </w:pPr>
            <w:r w:rsidRPr="000C3C53">
              <w:rPr>
                <w:b/>
                <w:bCs/>
                <w:color w:val="ED7D31" w:themeColor="accent2"/>
              </w:rPr>
              <w:t>A</w:t>
            </w:r>
          </w:p>
        </w:tc>
        <w:tc>
          <w:tcPr>
            <w:tcW w:w="360" w:type="dxa"/>
            <w:shd w:val="clear" w:color="auto" w:fill="auto"/>
          </w:tcPr>
          <w:p w14:paraId="0F864A89" w14:textId="77777777" w:rsidR="00FD0FDA" w:rsidRPr="000C3C53" w:rsidRDefault="00FD0FDA" w:rsidP="000C3C53">
            <w:pPr>
              <w:spacing w:after="0"/>
              <w:jc w:val="center"/>
              <w:rPr>
                <w:b/>
                <w:bCs/>
                <w:color w:val="ED7D31" w:themeColor="accent2"/>
              </w:rPr>
            </w:pPr>
            <w:r w:rsidRPr="000C3C53">
              <w:rPr>
                <w:b/>
                <w:bCs/>
                <w:color w:val="ED7D31" w:themeColor="accent2"/>
              </w:rPr>
              <w:t>U</w:t>
            </w:r>
          </w:p>
        </w:tc>
        <w:tc>
          <w:tcPr>
            <w:tcW w:w="333" w:type="dxa"/>
            <w:shd w:val="clear" w:color="auto" w:fill="auto"/>
          </w:tcPr>
          <w:p w14:paraId="4AFE18F0" w14:textId="77777777" w:rsidR="00FD0FDA" w:rsidRPr="000C3C53" w:rsidRDefault="00FD0FDA" w:rsidP="000C3C53">
            <w:pPr>
              <w:spacing w:after="0"/>
              <w:jc w:val="center"/>
              <w:rPr>
                <w:b/>
                <w:bCs/>
                <w:color w:val="ED7D31" w:themeColor="accent2"/>
              </w:rPr>
            </w:pPr>
            <w:r w:rsidRPr="000C3C53">
              <w:rPr>
                <w:b/>
                <w:bCs/>
                <w:color w:val="ED7D31" w:themeColor="accent2"/>
              </w:rPr>
              <w:t>C</w:t>
            </w:r>
          </w:p>
        </w:tc>
        <w:tc>
          <w:tcPr>
            <w:tcW w:w="355" w:type="dxa"/>
            <w:shd w:val="clear" w:color="auto" w:fill="auto"/>
          </w:tcPr>
          <w:p w14:paraId="5F15CEFF" w14:textId="77777777" w:rsidR="00FD0FDA" w:rsidRPr="000C3C53" w:rsidRDefault="00FD0FDA" w:rsidP="000C3C53">
            <w:pPr>
              <w:spacing w:after="0"/>
              <w:jc w:val="center"/>
              <w:rPr>
                <w:b/>
                <w:bCs/>
                <w:color w:val="ED7D31" w:themeColor="accent2"/>
              </w:rPr>
            </w:pPr>
            <w:r w:rsidRPr="000C3C53">
              <w:rPr>
                <w:b/>
                <w:bCs/>
                <w:color w:val="ED7D31" w:themeColor="accent2"/>
              </w:rPr>
              <w:t>H</w:t>
            </w:r>
          </w:p>
        </w:tc>
        <w:tc>
          <w:tcPr>
            <w:tcW w:w="236" w:type="dxa"/>
          </w:tcPr>
          <w:p w14:paraId="5E705AD8" w14:textId="77777777" w:rsidR="00FD0FDA" w:rsidRPr="000C3C53" w:rsidRDefault="00FD0FDA" w:rsidP="000C3C53">
            <w:pPr>
              <w:spacing w:after="0"/>
              <w:jc w:val="center"/>
              <w:rPr>
                <w:b/>
                <w:bCs/>
                <w:color w:val="ED7D31" w:themeColor="accent2"/>
              </w:rPr>
            </w:pPr>
          </w:p>
        </w:tc>
        <w:tc>
          <w:tcPr>
            <w:tcW w:w="236" w:type="dxa"/>
            <w:shd w:val="clear" w:color="auto" w:fill="auto"/>
          </w:tcPr>
          <w:p w14:paraId="2916C19D" w14:textId="4EB7060F" w:rsidR="00FD0FDA" w:rsidRPr="000C3C53" w:rsidRDefault="00FD0FDA" w:rsidP="000C3C53">
            <w:pPr>
              <w:spacing w:after="0"/>
              <w:jc w:val="center"/>
              <w:rPr>
                <w:b/>
                <w:bCs/>
                <w:color w:val="ED7D31" w:themeColor="accent2"/>
              </w:rPr>
            </w:pPr>
          </w:p>
        </w:tc>
        <w:tc>
          <w:tcPr>
            <w:tcW w:w="416" w:type="dxa"/>
            <w:shd w:val="clear" w:color="auto" w:fill="auto"/>
          </w:tcPr>
          <w:p w14:paraId="1170B1EE" w14:textId="77777777" w:rsidR="00FD0FDA" w:rsidRPr="000C3C53" w:rsidRDefault="00FD0FDA" w:rsidP="000C3C53">
            <w:pPr>
              <w:spacing w:after="0"/>
              <w:jc w:val="center"/>
              <w:rPr>
                <w:b/>
                <w:bCs/>
                <w:color w:val="ED7D31" w:themeColor="accent2"/>
              </w:rPr>
            </w:pPr>
            <w:r w:rsidRPr="000C3C53">
              <w:rPr>
                <w:b/>
                <w:bCs/>
                <w:color w:val="ED7D31" w:themeColor="accent2"/>
              </w:rPr>
              <w:t>W</w:t>
            </w:r>
          </w:p>
        </w:tc>
        <w:tc>
          <w:tcPr>
            <w:tcW w:w="350" w:type="dxa"/>
            <w:shd w:val="clear" w:color="auto" w:fill="auto"/>
          </w:tcPr>
          <w:p w14:paraId="2866632A" w14:textId="77777777" w:rsidR="00FD0FDA" w:rsidRPr="000C3C53" w:rsidRDefault="00FD0FDA" w:rsidP="000C3C53">
            <w:pPr>
              <w:spacing w:after="0"/>
              <w:jc w:val="center"/>
              <w:rPr>
                <w:b/>
                <w:bCs/>
                <w:color w:val="ED7D31" w:themeColor="accent2"/>
              </w:rPr>
            </w:pPr>
            <w:r w:rsidRPr="000C3C53">
              <w:rPr>
                <w:b/>
                <w:bCs/>
                <w:color w:val="ED7D31" w:themeColor="accent2"/>
              </w:rPr>
              <w:t>A</w:t>
            </w:r>
          </w:p>
        </w:tc>
        <w:tc>
          <w:tcPr>
            <w:tcW w:w="340" w:type="dxa"/>
            <w:shd w:val="clear" w:color="auto" w:fill="auto"/>
          </w:tcPr>
          <w:p w14:paraId="12CAFEAF" w14:textId="77777777" w:rsidR="00FD0FDA" w:rsidRPr="000C3C53" w:rsidRDefault="00FD0FDA" w:rsidP="000C3C53">
            <w:pPr>
              <w:spacing w:after="0"/>
              <w:jc w:val="center"/>
              <w:rPr>
                <w:b/>
                <w:bCs/>
                <w:color w:val="ED7D31" w:themeColor="accent2"/>
              </w:rPr>
            </w:pPr>
            <w:r w:rsidRPr="000C3C53">
              <w:rPr>
                <w:b/>
                <w:bCs/>
                <w:color w:val="ED7D31" w:themeColor="accent2"/>
              </w:rPr>
              <w:t>R</w:t>
            </w:r>
          </w:p>
        </w:tc>
        <w:tc>
          <w:tcPr>
            <w:tcW w:w="409" w:type="dxa"/>
            <w:shd w:val="clear" w:color="auto" w:fill="auto"/>
          </w:tcPr>
          <w:p w14:paraId="477EF257" w14:textId="77777777" w:rsidR="00FD0FDA" w:rsidRPr="000C3C53" w:rsidRDefault="00FD0FDA" w:rsidP="000C3C53">
            <w:pPr>
              <w:spacing w:after="0"/>
              <w:jc w:val="center"/>
              <w:rPr>
                <w:b/>
                <w:bCs/>
                <w:color w:val="ED7D31" w:themeColor="accent2"/>
              </w:rPr>
            </w:pPr>
            <w:r w:rsidRPr="000C3C53">
              <w:rPr>
                <w:b/>
                <w:bCs/>
                <w:color w:val="ED7D31" w:themeColor="accent2"/>
              </w:rPr>
              <w:t>M</w:t>
            </w:r>
          </w:p>
        </w:tc>
        <w:tc>
          <w:tcPr>
            <w:tcW w:w="236" w:type="dxa"/>
          </w:tcPr>
          <w:p w14:paraId="7C1FF437" w14:textId="77777777" w:rsidR="00FD0FDA" w:rsidRPr="000C3C53" w:rsidRDefault="00FD0FDA" w:rsidP="000C3C53">
            <w:pPr>
              <w:spacing w:after="0"/>
              <w:jc w:val="center"/>
              <w:rPr>
                <w:b/>
                <w:bCs/>
                <w:color w:val="ED7D31" w:themeColor="accent2"/>
              </w:rPr>
            </w:pPr>
          </w:p>
        </w:tc>
        <w:tc>
          <w:tcPr>
            <w:tcW w:w="236" w:type="dxa"/>
          </w:tcPr>
          <w:p w14:paraId="6113635F" w14:textId="77777777" w:rsidR="00FD0FDA" w:rsidRPr="000C3C53" w:rsidRDefault="00FD0FDA" w:rsidP="000C3C53">
            <w:pPr>
              <w:spacing w:after="0"/>
              <w:jc w:val="center"/>
              <w:rPr>
                <w:b/>
                <w:bCs/>
                <w:color w:val="ED7D31" w:themeColor="accent2"/>
              </w:rPr>
            </w:pPr>
          </w:p>
        </w:tc>
        <w:tc>
          <w:tcPr>
            <w:tcW w:w="222" w:type="dxa"/>
            <w:shd w:val="clear" w:color="auto" w:fill="auto"/>
          </w:tcPr>
          <w:p w14:paraId="74869460" w14:textId="74399B9A" w:rsidR="00FD0FDA" w:rsidRPr="000C3C53" w:rsidRDefault="00FD0FDA" w:rsidP="000C3C53">
            <w:pPr>
              <w:spacing w:after="0"/>
              <w:jc w:val="center"/>
              <w:rPr>
                <w:b/>
                <w:bCs/>
                <w:color w:val="ED7D31" w:themeColor="accent2"/>
              </w:rPr>
            </w:pPr>
          </w:p>
        </w:tc>
        <w:tc>
          <w:tcPr>
            <w:tcW w:w="340" w:type="dxa"/>
            <w:shd w:val="clear" w:color="auto" w:fill="auto"/>
          </w:tcPr>
          <w:p w14:paraId="187F57B8" w14:textId="77777777" w:rsidR="00FD0FDA" w:rsidRPr="000C3C53" w:rsidRDefault="00FD0FDA" w:rsidP="000C3C53">
            <w:pPr>
              <w:spacing w:after="0"/>
              <w:jc w:val="center"/>
              <w:rPr>
                <w:b/>
                <w:bCs/>
                <w:color w:val="ED7D31" w:themeColor="accent2"/>
              </w:rPr>
            </w:pPr>
          </w:p>
        </w:tc>
        <w:tc>
          <w:tcPr>
            <w:tcW w:w="340" w:type="dxa"/>
            <w:shd w:val="clear" w:color="auto" w:fill="auto"/>
          </w:tcPr>
          <w:p w14:paraId="54738AF4" w14:textId="77777777" w:rsidR="00FD0FDA" w:rsidRPr="000C3C53" w:rsidRDefault="00FD0FDA" w:rsidP="000C3C53">
            <w:pPr>
              <w:spacing w:after="0"/>
              <w:jc w:val="center"/>
              <w:rPr>
                <w:b/>
                <w:bCs/>
                <w:color w:val="ED7D31" w:themeColor="accent2"/>
              </w:rPr>
            </w:pPr>
          </w:p>
        </w:tc>
        <w:tc>
          <w:tcPr>
            <w:tcW w:w="350" w:type="dxa"/>
            <w:shd w:val="clear" w:color="auto" w:fill="auto"/>
          </w:tcPr>
          <w:p w14:paraId="46ABBD8F" w14:textId="77777777" w:rsidR="00FD0FDA" w:rsidRPr="000C3C53" w:rsidRDefault="00FD0FDA" w:rsidP="000C3C53">
            <w:pPr>
              <w:spacing w:after="0"/>
              <w:jc w:val="center"/>
              <w:rPr>
                <w:b/>
                <w:bCs/>
                <w:color w:val="ED7D31" w:themeColor="accent2"/>
              </w:rPr>
            </w:pPr>
          </w:p>
        </w:tc>
        <w:tc>
          <w:tcPr>
            <w:tcW w:w="360" w:type="dxa"/>
            <w:shd w:val="clear" w:color="auto" w:fill="auto"/>
          </w:tcPr>
          <w:p w14:paraId="06BBA33E" w14:textId="77777777" w:rsidR="00FD0FDA" w:rsidRPr="000C3C53" w:rsidRDefault="00FD0FDA" w:rsidP="000C3C53">
            <w:pPr>
              <w:spacing w:after="0"/>
              <w:jc w:val="center"/>
              <w:rPr>
                <w:b/>
                <w:bCs/>
                <w:color w:val="ED7D31" w:themeColor="accent2"/>
              </w:rPr>
            </w:pPr>
          </w:p>
        </w:tc>
        <w:tc>
          <w:tcPr>
            <w:tcW w:w="333" w:type="dxa"/>
            <w:shd w:val="clear" w:color="auto" w:fill="auto"/>
          </w:tcPr>
          <w:p w14:paraId="464FCBC1" w14:textId="77777777" w:rsidR="00FD0FDA" w:rsidRPr="000C3C53" w:rsidRDefault="00FD0FDA" w:rsidP="000C3C53">
            <w:pPr>
              <w:spacing w:after="0"/>
              <w:jc w:val="center"/>
              <w:rPr>
                <w:b/>
                <w:bCs/>
                <w:color w:val="ED7D31" w:themeColor="accent2"/>
              </w:rPr>
            </w:pPr>
          </w:p>
        </w:tc>
        <w:tc>
          <w:tcPr>
            <w:tcW w:w="355" w:type="dxa"/>
            <w:shd w:val="clear" w:color="auto" w:fill="auto"/>
          </w:tcPr>
          <w:p w14:paraId="5C8C6B09" w14:textId="77777777" w:rsidR="00FD0FDA" w:rsidRPr="000C3C53" w:rsidRDefault="00FD0FDA" w:rsidP="000C3C53">
            <w:pPr>
              <w:spacing w:after="0"/>
              <w:jc w:val="center"/>
              <w:rPr>
                <w:b/>
                <w:bCs/>
                <w:color w:val="ED7D31" w:themeColor="accent2"/>
              </w:rPr>
            </w:pPr>
          </w:p>
        </w:tc>
        <w:tc>
          <w:tcPr>
            <w:tcW w:w="236" w:type="dxa"/>
          </w:tcPr>
          <w:p w14:paraId="41A3CB65" w14:textId="77777777" w:rsidR="00FD0FDA" w:rsidRPr="000C3C53" w:rsidRDefault="00FD0FDA" w:rsidP="000C3C53">
            <w:pPr>
              <w:spacing w:after="0"/>
              <w:jc w:val="center"/>
              <w:rPr>
                <w:b/>
                <w:bCs/>
                <w:color w:val="ED7D31" w:themeColor="accent2"/>
              </w:rPr>
            </w:pPr>
          </w:p>
        </w:tc>
        <w:tc>
          <w:tcPr>
            <w:tcW w:w="236" w:type="dxa"/>
          </w:tcPr>
          <w:p w14:paraId="0E6AA62E" w14:textId="475276C9" w:rsidR="00FD0FDA" w:rsidRPr="000C3C53" w:rsidRDefault="00FD0FDA" w:rsidP="000C3C53">
            <w:pPr>
              <w:spacing w:after="0"/>
              <w:jc w:val="center"/>
              <w:rPr>
                <w:b/>
                <w:bCs/>
                <w:color w:val="ED7D31" w:themeColor="accent2"/>
              </w:rPr>
            </w:pPr>
          </w:p>
        </w:tc>
        <w:tc>
          <w:tcPr>
            <w:tcW w:w="222" w:type="dxa"/>
            <w:shd w:val="clear" w:color="auto" w:fill="auto"/>
          </w:tcPr>
          <w:p w14:paraId="3382A365" w14:textId="4F01AD85" w:rsidR="00FD0FDA" w:rsidRPr="000C3C53" w:rsidRDefault="00FD0FDA" w:rsidP="000C3C53">
            <w:pPr>
              <w:spacing w:after="0"/>
              <w:jc w:val="center"/>
              <w:rPr>
                <w:b/>
                <w:bCs/>
                <w:color w:val="ED7D31" w:themeColor="accent2"/>
              </w:rPr>
            </w:pPr>
          </w:p>
        </w:tc>
        <w:tc>
          <w:tcPr>
            <w:tcW w:w="350" w:type="dxa"/>
            <w:shd w:val="clear" w:color="auto" w:fill="auto"/>
          </w:tcPr>
          <w:p w14:paraId="5C71F136" w14:textId="77777777" w:rsidR="00FD0FDA" w:rsidRPr="000C3C53" w:rsidRDefault="00FD0FDA" w:rsidP="000C3C53">
            <w:pPr>
              <w:spacing w:after="0"/>
              <w:jc w:val="center"/>
              <w:rPr>
                <w:b/>
                <w:bCs/>
                <w:color w:val="ED7D31" w:themeColor="accent2"/>
              </w:rPr>
            </w:pPr>
          </w:p>
        </w:tc>
        <w:tc>
          <w:tcPr>
            <w:tcW w:w="409" w:type="dxa"/>
            <w:shd w:val="clear" w:color="auto" w:fill="auto"/>
          </w:tcPr>
          <w:p w14:paraId="62199465" w14:textId="77777777" w:rsidR="00FD0FDA" w:rsidRPr="000C3C53" w:rsidRDefault="00FD0FDA" w:rsidP="000C3C53">
            <w:pPr>
              <w:spacing w:after="0"/>
              <w:jc w:val="center"/>
              <w:rPr>
                <w:b/>
                <w:bCs/>
                <w:color w:val="ED7D31" w:themeColor="accent2"/>
              </w:rPr>
            </w:pPr>
          </w:p>
        </w:tc>
        <w:tc>
          <w:tcPr>
            <w:tcW w:w="325" w:type="dxa"/>
            <w:shd w:val="clear" w:color="auto" w:fill="auto"/>
          </w:tcPr>
          <w:p w14:paraId="0DA123B1" w14:textId="77777777" w:rsidR="00FD0FDA" w:rsidRPr="000C3C53" w:rsidRDefault="00FD0FDA" w:rsidP="000C3C53">
            <w:pPr>
              <w:spacing w:after="0"/>
              <w:jc w:val="center"/>
              <w:rPr>
                <w:b/>
                <w:bCs/>
                <w:color w:val="ED7D31" w:themeColor="accent2"/>
              </w:rPr>
            </w:pPr>
          </w:p>
        </w:tc>
        <w:tc>
          <w:tcPr>
            <w:tcW w:w="222" w:type="dxa"/>
            <w:shd w:val="clear" w:color="auto" w:fill="auto"/>
          </w:tcPr>
          <w:p w14:paraId="4C4CEA3D" w14:textId="77777777" w:rsidR="00FD0FDA" w:rsidRPr="000C3C53" w:rsidRDefault="00FD0FDA" w:rsidP="000C3C53">
            <w:pPr>
              <w:spacing w:after="0"/>
              <w:jc w:val="center"/>
              <w:rPr>
                <w:b/>
                <w:bCs/>
                <w:color w:val="ED7D31" w:themeColor="accent2"/>
              </w:rPr>
            </w:pPr>
          </w:p>
        </w:tc>
      </w:tr>
    </w:tbl>
    <w:p w14:paraId="3381FA80" w14:textId="77777777" w:rsidR="00FD0FDA" w:rsidRDefault="00FD0FDA"/>
    <w:p w14:paraId="56200941" w14:textId="07B67D41" w:rsidR="000D281E" w:rsidRDefault="005A0FB3">
      <w:r>
        <w:t>Arbeite wieder mit de</w:t>
      </w:r>
      <w:r w:rsidR="00C81F8C">
        <w:t>n</w:t>
      </w:r>
      <w:r>
        <w:t xml:space="preserve"> KV </w:t>
      </w:r>
      <w:r w:rsidR="00823CC3">
        <w:t>1</w:t>
      </w:r>
      <w:r w:rsidR="00885845">
        <w:t xml:space="preserve"> </w:t>
      </w:r>
      <w:r w:rsidR="00C81F8C">
        <w:t xml:space="preserve">und 2 </w:t>
      </w:r>
      <w:r w:rsidR="00885845">
        <w:t xml:space="preserve">und stelle die folgenden Wörter dar. Versuche jeweils einen Buchstaben </w:t>
      </w:r>
      <w:r w:rsidR="00C0036D">
        <w:t>hinzuzufügen</w:t>
      </w:r>
      <w:r w:rsidR="00885845">
        <w:t>, um ein neues Wort zu erhalten.</w:t>
      </w:r>
    </w:p>
    <w:p w14:paraId="7FE17ABE" w14:textId="77777777" w:rsidR="000D281E" w:rsidRPr="00FD0FDA" w:rsidRDefault="00885845">
      <w:pPr>
        <w:rPr>
          <w:b/>
          <w:bCs/>
          <w:color w:val="ED7D31" w:themeColor="accent2"/>
        </w:rPr>
      </w:pPr>
      <w:r w:rsidRPr="00FD0FDA">
        <w:rPr>
          <w:b/>
          <w:bCs/>
          <w:color w:val="ED7D31" w:themeColor="accent2"/>
        </w:rPr>
        <w:t>UM, EINE, RUM, AUF, AUS, MEISE, OMA</w:t>
      </w:r>
    </w:p>
    <w:p w14:paraId="0B6C8FC4" w14:textId="77777777" w:rsidR="000D281E" w:rsidRDefault="00885845">
      <w:r>
        <w:t>Findest du bei einigen Wörtern sogar mehrere Möglichkeiten?</w:t>
      </w:r>
    </w:p>
    <w:p w14:paraId="38C1F859" w14:textId="5BB8AEBD" w:rsidR="000D281E" w:rsidRDefault="000D281E"/>
    <w:tbl>
      <w:tblPr>
        <w:tblW w:w="9026" w:type="dxa"/>
        <w:tblLook w:val="06A0" w:firstRow="1" w:lastRow="0" w:firstColumn="1" w:lastColumn="0" w:noHBand="1" w:noVBand="1"/>
      </w:tblPr>
      <w:tblGrid>
        <w:gridCol w:w="4514"/>
        <w:gridCol w:w="4512"/>
      </w:tblGrid>
      <w:tr w:rsidR="000D281E" w14:paraId="683190CF" w14:textId="77777777">
        <w:tc>
          <w:tcPr>
            <w:tcW w:w="4513" w:type="dxa"/>
            <w:shd w:val="clear" w:color="auto" w:fill="auto"/>
            <w:vAlign w:val="bottom"/>
          </w:tcPr>
          <w:p w14:paraId="0001C936" w14:textId="585D6100" w:rsidR="000D281E" w:rsidRDefault="00885845" w:rsidP="00535BE1">
            <w:r>
              <w:rPr>
                <w:b/>
                <w:bCs/>
                <w:color w:val="4472C4" w:themeColor="accent1"/>
                <w:sz w:val="24"/>
                <w:szCs w:val="24"/>
              </w:rPr>
              <w:t>Aktivität 3</w:t>
            </w:r>
            <w:r w:rsidR="00823CC3">
              <w:rPr>
                <w:b/>
                <w:bCs/>
                <w:color w:val="4472C4" w:themeColor="accent1"/>
                <w:sz w:val="24"/>
                <w:szCs w:val="24"/>
              </w:rPr>
              <w:t xml:space="preserve"> – Neue Wörter d</w:t>
            </w:r>
            <w:r w:rsidR="00535BE1">
              <w:rPr>
                <w:b/>
                <w:bCs/>
                <w:color w:val="4472C4" w:themeColor="accent1"/>
                <w:sz w:val="24"/>
                <w:szCs w:val="24"/>
              </w:rPr>
              <w:t>ur</w:t>
            </w:r>
            <w:r w:rsidR="00823CC3">
              <w:rPr>
                <w:b/>
                <w:bCs/>
                <w:color w:val="4472C4" w:themeColor="accent1"/>
                <w:sz w:val="24"/>
                <w:szCs w:val="24"/>
              </w:rPr>
              <w:t xml:space="preserve">ch </w:t>
            </w:r>
            <w:r w:rsidR="00535BE1">
              <w:rPr>
                <w:b/>
                <w:bCs/>
                <w:color w:val="4472C4" w:themeColor="accent1"/>
                <w:sz w:val="24"/>
                <w:szCs w:val="24"/>
              </w:rPr>
              <w:t xml:space="preserve">Hinzufügung </w:t>
            </w:r>
            <w:r w:rsidR="00823CC3">
              <w:rPr>
                <w:b/>
                <w:bCs/>
                <w:color w:val="4472C4" w:themeColor="accent1"/>
                <w:sz w:val="24"/>
                <w:szCs w:val="24"/>
              </w:rPr>
              <w:t>von Buchstaben bilden</w:t>
            </w:r>
          </w:p>
        </w:tc>
        <w:tc>
          <w:tcPr>
            <w:tcW w:w="4512" w:type="dxa"/>
            <w:shd w:val="clear" w:color="auto" w:fill="auto"/>
            <w:vAlign w:val="bottom"/>
          </w:tcPr>
          <w:p w14:paraId="0C8FE7CE" w14:textId="77777777" w:rsidR="000D281E" w:rsidRDefault="00885845">
            <w:pPr>
              <w:jc w:val="right"/>
            </w:pPr>
            <w:r>
              <w:rPr>
                <w:noProof/>
                <w:lang w:eastAsia="de-CH"/>
              </w:rPr>
              <w:drawing>
                <wp:inline distT="0" distB="0" distL="114935" distR="114935" wp14:anchorId="5A7D2227" wp14:editId="3AFAF8B4">
                  <wp:extent cx="1062000" cy="561600"/>
                  <wp:effectExtent l="0" t="0" r="5080" b="0"/>
                  <wp:docPr id="804397257" name="Bild13" descr="P472C2T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13"/>
                          <pic:cNvPicPr>
                            <a:picLocks noChangeAspect="1" noChangeArrowheads="1"/>
                          </pic:cNvPicPr>
                        </pic:nvPicPr>
                        <pic:blipFill>
                          <a:blip r:embed="rId13"/>
                          <a:stretch>
                            <a:fillRect/>
                          </a:stretch>
                        </pic:blipFill>
                        <pic:spPr bwMode="auto">
                          <a:xfrm>
                            <a:off x="0" y="0"/>
                            <a:ext cx="1062000" cy="561600"/>
                          </a:xfrm>
                          <a:prstGeom prst="rect">
                            <a:avLst/>
                          </a:prstGeom>
                        </pic:spPr>
                      </pic:pic>
                    </a:graphicData>
                  </a:graphic>
                </wp:inline>
              </w:drawing>
            </w:r>
          </w:p>
        </w:tc>
      </w:tr>
    </w:tbl>
    <w:p w14:paraId="12E7A1E6" w14:textId="77777777" w:rsidR="005A0FB3" w:rsidRDefault="005A0FB3"/>
    <w:p w14:paraId="0D566E63" w14:textId="7013C7BD" w:rsidR="000D281E" w:rsidRDefault="00885845">
      <w:r>
        <w:t xml:space="preserve">Findet weitere Wörter, </w:t>
      </w:r>
      <w:r w:rsidR="009A57F8">
        <w:t>indem ihr einen neuen Buchstaben einfügt.</w:t>
      </w:r>
      <w:r>
        <w:t xml:space="preserve"> Besonders interessant sind Wörter, </w:t>
      </w:r>
      <w:r w:rsidR="00193174">
        <w:t>bei denen</w:t>
      </w:r>
      <w:r>
        <w:t xml:space="preserve"> </w:t>
      </w:r>
      <w:r w:rsidR="00C0036D">
        <w:t xml:space="preserve">ihr </w:t>
      </w:r>
      <w:r>
        <w:t xml:space="preserve">mehrere unterschiedliche Buchstaben auf </w:t>
      </w:r>
      <w:r w:rsidR="005A0FB3">
        <w:t>verschiedenen</w:t>
      </w:r>
      <w:r>
        <w:t xml:space="preserve"> Plätze</w:t>
      </w:r>
      <w:r w:rsidR="0067382F">
        <w:t>n</w:t>
      </w:r>
      <w:r>
        <w:t xml:space="preserve"> einfügen </w:t>
      </w:r>
      <w:r w:rsidR="00C0036D">
        <w:t>könnt</w:t>
      </w:r>
      <w:r>
        <w:t xml:space="preserve">. Findet ihr ein Wort, bei dem es mindestens 7 unterschiedliche Möglichkeiten gibt, </w:t>
      </w:r>
      <w:r w:rsidR="00FD0FDA">
        <w:t>durch d</w:t>
      </w:r>
      <w:r w:rsidR="00193174">
        <w:t>as Hinzufügen</w:t>
      </w:r>
      <w:r w:rsidR="00FD0FDA">
        <w:t xml:space="preserve"> eines Buchstabens </w:t>
      </w:r>
      <w:r w:rsidR="009A57F8">
        <w:t xml:space="preserve">ein neues Wort </w:t>
      </w:r>
      <w:r>
        <w:t xml:space="preserve">zu </w:t>
      </w:r>
      <w:r w:rsidR="009A57F8">
        <w:t>bilden</w:t>
      </w:r>
      <w:r>
        <w:t xml:space="preserve">? </w:t>
      </w:r>
    </w:p>
    <w:p w14:paraId="41004F19" w14:textId="77777777" w:rsidR="000D281E" w:rsidRDefault="000D281E"/>
    <w:p w14:paraId="1199C64B" w14:textId="0B128437" w:rsidR="000D281E" w:rsidRDefault="00885845" w:rsidP="00490775">
      <w:pPr>
        <w:pBdr>
          <w:top w:val="single" w:sz="4" w:space="10" w:color="4472C4"/>
          <w:left w:val="single" w:sz="4" w:space="4" w:color="4472C4"/>
          <w:bottom w:val="single" w:sz="4" w:space="10" w:color="4472C4"/>
          <w:right w:val="single" w:sz="4" w:space="4" w:color="4472C4"/>
        </w:pBdr>
        <w:spacing w:before="360" w:after="360"/>
        <w:rPr>
          <w:i/>
          <w:iCs/>
          <w:color w:val="4472C4"/>
        </w:rPr>
      </w:pPr>
      <w:r>
        <w:rPr>
          <w:b/>
          <w:bCs/>
          <w:i/>
          <w:iCs/>
          <w:color w:val="4472C4"/>
        </w:rPr>
        <w:t>Was du wissen sollst</w:t>
      </w:r>
      <w:r>
        <w:rPr>
          <w:b/>
          <w:i/>
          <w:color w:val="4472C4"/>
        </w:rPr>
        <w:br/>
      </w:r>
      <w:r>
        <w:rPr>
          <w:i/>
          <w:iCs/>
          <w:color w:val="4472C4"/>
        </w:rPr>
        <w:t>Ähnliche Wörter bedeuten immer eine gewisse Gefahr</w:t>
      </w:r>
      <w:r w:rsidR="0067382F">
        <w:rPr>
          <w:i/>
          <w:iCs/>
          <w:color w:val="4472C4"/>
        </w:rPr>
        <w:t>:</w:t>
      </w:r>
      <w:r w:rsidR="00B23B45">
        <w:rPr>
          <w:i/>
          <w:iCs/>
          <w:color w:val="4472C4"/>
        </w:rPr>
        <w:t xml:space="preserve"> </w:t>
      </w:r>
      <w:r w:rsidR="0067382F">
        <w:rPr>
          <w:i/>
          <w:iCs/>
          <w:color w:val="4472C4"/>
        </w:rPr>
        <w:t>Wenn</w:t>
      </w:r>
      <w:r w:rsidR="00B23B45">
        <w:rPr>
          <w:i/>
          <w:iCs/>
          <w:color w:val="4472C4"/>
        </w:rPr>
        <w:t xml:space="preserve"> du dich vertippst, kann </w:t>
      </w:r>
      <w:r w:rsidR="0067382F">
        <w:rPr>
          <w:i/>
          <w:iCs/>
          <w:color w:val="4472C4"/>
        </w:rPr>
        <w:t>leicht</w:t>
      </w:r>
      <w:r>
        <w:rPr>
          <w:i/>
          <w:iCs/>
          <w:color w:val="4472C4"/>
        </w:rPr>
        <w:t xml:space="preserve"> ein Wort mit </w:t>
      </w:r>
      <w:r w:rsidR="00B23B45">
        <w:rPr>
          <w:i/>
          <w:iCs/>
          <w:color w:val="4472C4"/>
        </w:rPr>
        <w:t xml:space="preserve">einer anderen </w:t>
      </w:r>
      <w:r>
        <w:rPr>
          <w:i/>
          <w:iCs/>
          <w:color w:val="4472C4"/>
        </w:rPr>
        <w:t xml:space="preserve">Bedeutung </w:t>
      </w:r>
      <w:r w:rsidR="00C0036D">
        <w:rPr>
          <w:i/>
          <w:iCs/>
          <w:color w:val="4472C4"/>
        </w:rPr>
        <w:t>entsteh</w:t>
      </w:r>
      <w:r w:rsidR="00B23B45">
        <w:rPr>
          <w:i/>
          <w:iCs/>
          <w:color w:val="4472C4"/>
        </w:rPr>
        <w:t>en</w:t>
      </w:r>
      <w:r>
        <w:rPr>
          <w:i/>
          <w:iCs/>
          <w:color w:val="4472C4"/>
        </w:rPr>
        <w:t xml:space="preserve">. </w:t>
      </w:r>
      <w:r w:rsidR="00823CC3">
        <w:rPr>
          <w:i/>
          <w:iCs/>
          <w:color w:val="4472C4"/>
        </w:rPr>
        <w:t xml:space="preserve">Der Computer wird es aber nicht merken und </w:t>
      </w:r>
      <w:r w:rsidR="00535BE1">
        <w:rPr>
          <w:i/>
          <w:iCs/>
          <w:color w:val="4472C4"/>
        </w:rPr>
        <w:t>wir merken es</w:t>
      </w:r>
      <w:r w:rsidR="00823CC3">
        <w:rPr>
          <w:i/>
          <w:iCs/>
          <w:color w:val="4472C4"/>
        </w:rPr>
        <w:t xml:space="preserve"> manchmal auch nicht. </w:t>
      </w:r>
      <w:r>
        <w:rPr>
          <w:i/>
          <w:iCs/>
          <w:color w:val="4472C4"/>
        </w:rPr>
        <w:t>Wenn man selbst eine Schrift baut, kann man darauf achten, dass die Wortdarstellungen nicht zu ähnlich sind.</w:t>
      </w:r>
    </w:p>
    <w:p w14:paraId="55EDD2A9" w14:textId="1CCE8554" w:rsidR="00823CC3" w:rsidRPr="00885845" w:rsidRDefault="00823CC3" w:rsidP="00823CC3">
      <w:pPr>
        <w:spacing w:before="360" w:after="360"/>
        <w:rPr>
          <w:b/>
          <w:bCs/>
          <w:color w:val="4472C4" w:themeColor="accent1"/>
          <w:sz w:val="24"/>
          <w:szCs w:val="24"/>
        </w:rPr>
      </w:pPr>
      <w:r>
        <w:rPr>
          <w:noProof/>
          <w:lang w:eastAsia="de-CH"/>
        </w:rPr>
        <mc:AlternateContent>
          <mc:Choice Requires="wpg">
            <w:drawing>
              <wp:inline distT="0" distB="0" distL="0" distR="0" wp14:anchorId="3CD64D14" wp14:editId="0457D99B">
                <wp:extent cx="353695" cy="306705"/>
                <wp:effectExtent l="0" t="0" r="0" b="0"/>
                <wp:docPr id="143" name="Group 143" descr="P478#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51" name="Group 51"/>
                        <wpg:cNvGrpSpPr/>
                        <wpg:grpSpPr>
                          <a:xfrm>
                            <a:off x="0" y="0"/>
                            <a:ext cx="353160" cy="306000"/>
                            <a:chOff x="0" y="0"/>
                            <a:chExt cx="0" cy="0"/>
                          </a:xfrm>
                        </wpg:grpSpPr>
                        <wps:wsp>
                          <wps:cNvPr id="53" name="Rectangle 53"/>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55"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57"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461AE74B" id="Group 143" o:spid="_x0000_s1026" alt="P478#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">
                <v:group id="Group 51"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53"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CoxAAAANsAAAAPAAAAZHJzL2Rvd25yZXYueG1sRI9Ba8JA&#10;FITvBf/D8gQvohstF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Gm00KjEAAAA2wAAAA8A&#10;AAAAAAAAAAAAAAAABwIAAGRycy9kb3ducmV2LnhtbFBLBQYAAAAAAwADALcAAAD4Ag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">
                    <v:imagedata r:id="rId10" o:title=""/>
                  </v:shape>
                </v:group>
                <w10:anchorlock/>
              </v:group>
            </w:pict>
          </mc:Fallback>
        </mc:AlternateContent>
      </w:r>
      <w:r w:rsidRPr="00885845">
        <w:rPr>
          <w:b/>
          <w:bCs/>
          <w:color w:val="4472C4" w:themeColor="accent1"/>
          <w:sz w:val="24"/>
          <w:szCs w:val="24"/>
        </w:rPr>
        <w:t xml:space="preserve"> Rätsel </w:t>
      </w:r>
      <w:r>
        <w:rPr>
          <w:b/>
          <w:bCs/>
          <w:color w:val="4472C4" w:themeColor="accent1"/>
          <w:sz w:val="24"/>
          <w:szCs w:val="24"/>
        </w:rPr>
        <w:t>6</w:t>
      </w:r>
      <w:r w:rsidRPr="00885845">
        <w:rPr>
          <w:b/>
          <w:bCs/>
          <w:color w:val="4472C4" w:themeColor="accent1"/>
          <w:sz w:val="24"/>
          <w:szCs w:val="24"/>
        </w:rPr>
        <w:t xml:space="preserve"> – Falsche Reihenfolge von Buchstaben</w:t>
      </w:r>
    </w:p>
    <w:p w14:paraId="1FB79236" w14:textId="77777777" w:rsidR="00823CC3" w:rsidRPr="00885845" w:rsidRDefault="00823CC3" w:rsidP="00823CC3">
      <w:r w:rsidRPr="00885845">
        <w:t xml:space="preserve">Die häufigsten Fehler beim Schreiben auf der Tastatur sind nicht fehlende oder falsch geschriebene Buchstaben. Die häufigsten Fehler </w:t>
      </w:r>
      <w:r>
        <w:t xml:space="preserve">sind </w:t>
      </w:r>
      <w:r w:rsidRPr="00BF1F00">
        <w:rPr>
          <w:b/>
          <w:bCs/>
        </w:rPr>
        <w:t>Switches</w:t>
      </w:r>
      <w:r>
        <w:t xml:space="preserve">. Das heisst, dass zwei </w:t>
      </w:r>
      <w:r w:rsidRPr="00885845">
        <w:t>benachbarte Buchstaben in falscher Reihenfolge getippt</w:t>
      </w:r>
      <w:r>
        <w:t xml:space="preserve"> wurden</w:t>
      </w:r>
      <w:r w:rsidRPr="00885845">
        <w:t xml:space="preserve">. </w:t>
      </w:r>
    </w:p>
    <w:p w14:paraId="6070DBE9" w14:textId="77777777" w:rsidR="00823CC3" w:rsidRDefault="00823CC3" w:rsidP="00823CC3">
      <w:pPr>
        <w:rPr>
          <w:lang w:val="en-US"/>
        </w:rPr>
      </w:pPr>
      <w:proofErr w:type="spellStart"/>
      <w:r>
        <w:rPr>
          <w:lang w:val="en-US"/>
        </w:rPr>
        <w:t>Zum</w:t>
      </w:r>
      <w:proofErr w:type="spellEnd"/>
      <w:r>
        <w:rPr>
          <w:lang w:val="en-US"/>
        </w:rPr>
        <w:t xml:space="preserve"> </w:t>
      </w:r>
      <w:proofErr w:type="spellStart"/>
      <w:r>
        <w:rPr>
          <w:lang w:val="en-US"/>
        </w:rPr>
        <w:t>Beispiel</w:t>
      </w:r>
      <w:proofErr w:type="spellEnd"/>
      <w:r>
        <w:rPr>
          <w:lang w:val="en-US"/>
        </w:rPr>
        <w:t>:</w:t>
      </w:r>
    </w:p>
    <w:tbl>
      <w:tblPr>
        <w:tblW w:w="8036" w:type="dxa"/>
        <w:tblLook w:val="0400" w:firstRow="0" w:lastRow="0" w:firstColumn="0" w:lastColumn="0" w:noHBand="0" w:noVBand="1"/>
      </w:tblPr>
      <w:tblGrid>
        <w:gridCol w:w="310"/>
        <w:gridCol w:w="324"/>
        <w:gridCol w:w="324"/>
        <w:gridCol w:w="324"/>
        <w:gridCol w:w="361"/>
        <w:gridCol w:w="222"/>
        <w:gridCol w:w="350"/>
        <w:gridCol w:w="350"/>
        <w:gridCol w:w="340"/>
        <w:gridCol w:w="325"/>
        <w:gridCol w:w="324"/>
        <w:gridCol w:w="361"/>
        <w:gridCol w:w="222"/>
        <w:gridCol w:w="355"/>
        <w:gridCol w:w="340"/>
        <w:gridCol w:w="409"/>
        <w:gridCol w:w="409"/>
        <w:gridCol w:w="350"/>
        <w:gridCol w:w="222"/>
        <w:gridCol w:w="340"/>
        <w:gridCol w:w="324"/>
        <w:gridCol w:w="333"/>
        <w:gridCol w:w="355"/>
        <w:gridCol w:w="361"/>
        <w:gridCol w:w="361"/>
        <w:gridCol w:w="361"/>
      </w:tblGrid>
      <w:tr w:rsidR="00823CC3" w:rsidRPr="002A307B" w14:paraId="56B7DFBE" w14:textId="77777777" w:rsidTr="00C9600F">
        <w:trPr>
          <w:trHeight w:val="397"/>
        </w:trPr>
        <w:tc>
          <w:tcPr>
            <w:tcW w:w="282" w:type="dxa"/>
            <w:shd w:val="clear" w:color="auto" w:fill="auto"/>
            <w:vAlign w:val="center"/>
          </w:tcPr>
          <w:p w14:paraId="64B15F9F" w14:textId="77777777" w:rsidR="00823CC3" w:rsidRPr="002A307B" w:rsidRDefault="00823CC3" w:rsidP="00C9600F">
            <w:pPr>
              <w:spacing w:after="0"/>
              <w:jc w:val="center"/>
              <w:rPr>
                <w:b/>
                <w:bCs/>
                <w:color w:val="ED7D31" w:themeColor="accent2"/>
              </w:rPr>
            </w:pPr>
            <w:r w:rsidRPr="002A307B">
              <w:rPr>
                <w:b/>
                <w:bCs/>
                <w:color w:val="ED7D31" w:themeColor="accent2"/>
              </w:rPr>
              <w:t>L</w:t>
            </w:r>
          </w:p>
        </w:tc>
        <w:tc>
          <w:tcPr>
            <w:tcW w:w="282" w:type="dxa"/>
            <w:shd w:val="clear" w:color="auto" w:fill="auto"/>
            <w:vAlign w:val="center"/>
          </w:tcPr>
          <w:p w14:paraId="03AE38C6" w14:textId="77777777" w:rsidR="00823CC3" w:rsidRPr="002A307B" w:rsidRDefault="00823CC3" w:rsidP="00C9600F">
            <w:pPr>
              <w:spacing w:after="0"/>
              <w:jc w:val="center"/>
              <w:rPr>
                <w:b/>
                <w:bCs/>
                <w:color w:val="ED7D31" w:themeColor="accent2"/>
              </w:rPr>
            </w:pPr>
            <w:r w:rsidRPr="002A307B">
              <w:rPr>
                <w:b/>
                <w:bCs/>
                <w:color w:val="ED7D31" w:themeColor="accent2"/>
              </w:rPr>
              <w:t>S</w:t>
            </w:r>
          </w:p>
        </w:tc>
        <w:tc>
          <w:tcPr>
            <w:tcW w:w="283" w:type="dxa"/>
            <w:shd w:val="clear" w:color="auto" w:fill="auto"/>
            <w:vAlign w:val="center"/>
          </w:tcPr>
          <w:p w14:paraId="4DC4A785" w14:textId="77777777" w:rsidR="00823CC3" w:rsidRPr="002A307B" w:rsidRDefault="00823CC3" w:rsidP="00C9600F">
            <w:pPr>
              <w:spacing w:after="0"/>
              <w:jc w:val="center"/>
              <w:rPr>
                <w:b/>
                <w:bCs/>
                <w:color w:val="ED7D31" w:themeColor="accent2"/>
              </w:rPr>
            </w:pPr>
            <w:r w:rsidRPr="002A307B">
              <w:rPr>
                <w:b/>
                <w:bCs/>
                <w:color w:val="ED7D31" w:themeColor="accent2"/>
              </w:rPr>
              <w:t>E</w:t>
            </w:r>
          </w:p>
        </w:tc>
        <w:tc>
          <w:tcPr>
            <w:tcW w:w="283" w:type="dxa"/>
            <w:shd w:val="clear" w:color="auto" w:fill="auto"/>
            <w:vAlign w:val="center"/>
          </w:tcPr>
          <w:p w14:paraId="0C5B7DE0" w14:textId="77777777" w:rsidR="00823CC3" w:rsidRPr="002A307B" w:rsidRDefault="00823CC3" w:rsidP="00C9600F">
            <w:pPr>
              <w:spacing w:after="0"/>
              <w:jc w:val="center"/>
              <w:rPr>
                <w:b/>
                <w:bCs/>
                <w:color w:val="ED7D31" w:themeColor="accent2"/>
              </w:rPr>
            </w:pPr>
            <w:r w:rsidRPr="002A307B">
              <w:rPr>
                <w:b/>
                <w:bCs/>
                <w:color w:val="ED7D31" w:themeColor="accent2"/>
              </w:rPr>
              <w:t>E</w:t>
            </w:r>
          </w:p>
        </w:tc>
        <w:tc>
          <w:tcPr>
            <w:tcW w:w="283" w:type="dxa"/>
            <w:shd w:val="clear" w:color="auto" w:fill="auto"/>
            <w:vAlign w:val="center"/>
          </w:tcPr>
          <w:p w14:paraId="2CF8A4B6" w14:textId="77777777" w:rsidR="00823CC3" w:rsidRPr="002A307B" w:rsidRDefault="00823CC3" w:rsidP="00C9600F">
            <w:pPr>
              <w:spacing w:after="0"/>
              <w:jc w:val="center"/>
              <w:rPr>
                <w:b/>
                <w:bCs/>
                <w:color w:val="ED7D31" w:themeColor="accent2"/>
              </w:rPr>
            </w:pPr>
            <w:r w:rsidRPr="002A307B">
              <w:rPr>
                <w:b/>
                <w:bCs/>
                <w:color w:val="ED7D31" w:themeColor="accent2"/>
              </w:rPr>
              <w:t>N</w:t>
            </w:r>
          </w:p>
        </w:tc>
        <w:tc>
          <w:tcPr>
            <w:tcW w:w="510" w:type="dxa"/>
            <w:shd w:val="clear" w:color="auto" w:fill="auto"/>
            <w:vAlign w:val="center"/>
          </w:tcPr>
          <w:p w14:paraId="59D3A5A5" w14:textId="77777777" w:rsidR="00823CC3" w:rsidRPr="002A307B" w:rsidRDefault="00823CC3" w:rsidP="00C9600F">
            <w:pPr>
              <w:spacing w:after="0"/>
              <w:jc w:val="center"/>
              <w:rPr>
                <w:b/>
                <w:bCs/>
                <w:color w:val="ED7D31" w:themeColor="accent2"/>
              </w:rPr>
            </w:pPr>
          </w:p>
        </w:tc>
        <w:tc>
          <w:tcPr>
            <w:tcW w:w="283" w:type="dxa"/>
            <w:shd w:val="clear" w:color="auto" w:fill="auto"/>
            <w:vAlign w:val="center"/>
          </w:tcPr>
          <w:p w14:paraId="27868861" w14:textId="77777777" w:rsidR="00823CC3" w:rsidRPr="002A307B" w:rsidRDefault="00823CC3" w:rsidP="00C9600F">
            <w:pPr>
              <w:spacing w:after="0"/>
              <w:jc w:val="center"/>
              <w:rPr>
                <w:b/>
                <w:bCs/>
                <w:color w:val="ED7D31" w:themeColor="accent2"/>
              </w:rPr>
            </w:pPr>
            <w:r w:rsidRPr="002A307B">
              <w:rPr>
                <w:b/>
                <w:bCs/>
                <w:color w:val="ED7D31" w:themeColor="accent2"/>
              </w:rPr>
              <w:t>A</w:t>
            </w:r>
          </w:p>
        </w:tc>
        <w:tc>
          <w:tcPr>
            <w:tcW w:w="283" w:type="dxa"/>
            <w:shd w:val="clear" w:color="auto" w:fill="auto"/>
            <w:vAlign w:val="center"/>
          </w:tcPr>
          <w:p w14:paraId="6F2AB81E" w14:textId="77777777" w:rsidR="00823CC3" w:rsidRPr="002A307B" w:rsidRDefault="00823CC3" w:rsidP="00C9600F">
            <w:pPr>
              <w:spacing w:after="0"/>
              <w:jc w:val="center"/>
              <w:rPr>
                <w:b/>
                <w:bCs/>
                <w:color w:val="ED7D31" w:themeColor="accent2"/>
              </w:rPr>
            </w:pPr>
            <w:r w:rsidRPr="002A307B">
              <w:rPr>
                <w:b/>
                <w:bCs/>
                <w:color w:val="ED7D31" w:themeColor="accent2"/>
              </w:rPr>
              <w:t>K</w:t>
            </w:r>
          </w:p>
        </w:tc>
        <w:tc>
          <w:tcPr>
            <w:tcW w:w="283" w:type="dxa"/>
            <w:shd w:val="clear" w:color="auto" w:fill="auto"/>
            <w:vAlign w:val="center"/>
          </w:tcPr>
          <w:p w14:paraId="54E650A8" w14:textId="77777777" w:rsidR="00823CC3" w:rsidRPr="002A307B" w:rsidRDefault="00823CC3" w:rsidP="00C9600F">
            <w:pPr>
              <w:spacing w:after="0"/>
              <w:jc w:val="center"/>
              <w:rPr>
                <w:b/>
                <w:bCs/>
                <w:color w:val="ED7D31" w:themeColor="accent2"/>
              </w:rPr>
            </w:pPr>
            <w:r w:rsidRPr="002A307B">
              <w:rPr>
                <w:b/>
                <w:bCs/>
                <w:color w:val="ED7D31" w:themeColor="accent2"/>
              </w:rPr>
              <w:t>R</w:t>
            </w:r>
          </w:p>
        </w:tc>
        <w:tc>
          <w:tcPr>
            <w:tcW w:w="283" w:type="dxa"/>
            <w:shd w:val="clear" w:color="auto" w:fill="auto"/>
            <w:vAlign w:val="center"/>
          </w:tcPr>
          <w:p w14:paraId="22B11D51" w14:textId="77777777" w:rsidR="00823CC3" w:rsidRPr="002A307B" w:rsidRDefault="00823CC3" w:rsidP="00C9600F">
            <w:pPr>
              <w:spacing w:after="0"/>
              <w:jc w:val="center"/>
              <w:rPr>
                <w:b/>
                <w:bCs/>
                <w:color w:val="ED7D31" w:themeColor="accent2"/>
              </w:rPr>
            </w:pPr>
            <w:r w:rsidRPr="002A307B">
              <w:rPr>
                <w:b/>
                <w:bCs/>
                <w:color w:val="ED7D31" w:themeColor="accent2"/>
              </w:rPr>
              <w:t>T</w:t>
            </w:r>
          </w:p>
        </w:tc>
        <w:tc>
          <w:tcPr>
            <w:tcW w:w="283" w:type="dxa"/>
            <w:shd w:val="clear" w:color="auto" w:fill="auto"/>
            <w:vAlign w:val="center"/>
          </w:tcPr>
          <w:p w14:paraId="7FBE6F8F" w14:textId="77777777" w:rsidR="00823CC3" w:rsidRPr="002A307B" w:rsidRDefault="00823CC3" w:rsidP="00C9600F">
            <w:pPr>
              <w:spacing w:after="0"/>
              <w:jc w:val="center"/>
              <w:rPr>
                <w:b/>
                <w:bCs/>
                <w:color w:val="ED7D31" w:themeColor="accent2"/>
              </w:rPr>
            </w:pPr>
            <w:r w:rsidRPr="002A307B">
              <w:rPr>
                <w:b/>
                <w:bCs/>
                <w:color w:val="ED7D31" w:themeColor="accent2"/>
              </w:rPr>
              <w:t>E</w:t>
            </w:r>
          </w:p>
        </w:tc>
        <w:tc>
          <w:tcPr>
            <w:tcW w:w="283" w:type="dxa"/>
            <w:shd w:val="clear" w:color="auto" w:fill="auto"/>
            <w:vAlign w:val="center"/>
          </w:tcPr>
          <w:p w14:paraId="47CAB790" w14:textId="77777777" w:rsidR="00823CC3" w:rsidRPr="002A307B" w:rsidRDefault="00823CC3" w:rsidP="00C9600F">
            <w:pPr>
              <w:spacing w:after="0"/>
              <w:jc w:val="center"/>
              <w:rPr>
                <w:b/>
                <w:bCs/>
                <w:color w:val="ED7D31" w:themeColor="accent2"/>
              </w:rPr>
            </w:pPr>
            <w:r w:rsidRPr="002A307B">
              <w:rPr>
                <w:b/>
                <w:bCs/>
                <w:color w:val="ED7D31" w:themeColor="accent2"/>
              </w:rPr>
              <w:t>N</w:t>
            </w:r>
          </w:p>
        </w:tc>
        <w:tc>
          <w:tcPr>
            <w:tcW w:w="510" w:type="dxa"/>
            <w:shd w:val="clear" w:color="auto" w:fill="auto"/>
            <w:vAlign w:val="center"/>
          </w:tcPr>
          <w:p w14:paraId="46F0D778" w14:textId="77777777" w:rsidR="00823CC3" w:rsidRPr="002A307B" w:rsidRDefault="00823CC3" w:rsidP="00C9600F">
            <w:pPr>
              <w:spacing w:after="0"/>
              <w:jc w:val="center"/>
              <w:rPr>
                <w:b/>
                <w:bCs/>
                <w:color w:val="ED7D31" w:themeColor="accent2"/>
              </w:rPr>
            </w:pPr>
          </w:p>
        </w:tc>
        <w:tc>
          <w:tcPr>
            <w:tcW w:w="283" w:type="dxa"/>
            <w:shd w:val="clear" w:color="auto" w:fill="auto"/>
            <w:vAlign w:val="center"/>
          </w:tcPr>
          <w:p w14:paraId="2086ED5D" w14:textId="77777777" w:rsidR="00823CC3" w:rsidRPr="002A307B" w:rsidRDefault="00823CC3" w:rsidP="00C9600F">
            <w:pPr>
              <w:spacing w:after="0"/>
              <w:jc w:val="center"/>
              <w:rPr>
                <w:b/>
                <w:bCs/>
                <w:color w:val="ED7D31" w:themeColor="accent2"/>
              </w:rPr>
            </w:pPr>
            <w:r w:rsidRPr="002A307B">
              <w:rPr>
                <w:b/>
                <w:bCs/>
                <w:color w:val="ED7D31" w:themeColor="accent2"/>
              </w:rPr>
              <w:t>D</w:t>
            </w:r>
          </w:p>
        </w:tc>
        <w:tc>
          <w:tcPr>
            <w:tcW w:w="283" w:type="dxa"/>
            <w:shd w:val="clear" w:color="auto" w:fill="auto"/>
            <w:vAlign w:val="center"/>
          </w:tcPr>
          <w:p w14:paraId="734CC94C" w14:textId="77777777" w:rsidR="00823CC3" w:rsidRPr="002A307B" w:rsidRDefault="00823CC3" w:rsidP="00C9600F">
            <w:pPr>
              <w:spacing w:after="0"/>
              <w:jc w:val="center"/>
              <w:rPr>
                <w:b/>
                <w:bCs/>
                <w:color w:val="ED7D31" w:themeColor="accent2"/>
              </w:rPr>
            </w:pPr>
            <w:r w:rsidRPr="002A307B">
              <w:rPr>
                <w:b/>
                <w:bCs/>
                <w:color w:val="ED7D31" w:themeColor="accent2"/>
              </w:rPr>
              <w:t>R</w:t>
            </w:r>
          </w:p>
        </w:tc>
        <w:tc>
          <w:tcPr>
            <w:tcW w:w="282" w:type="dxa"/>
            <w:shd w:val="clear" w:color="auto" w:fill="auto"/>
            <w:vAlign w:val="center"/>
          </w:tcPr>
          <w:p w14:paraId="63D35182" w14:textId="77777777" w:rsidR="00823CC3" w:rsidRPr="002A307B" w:rsidRDefault="00823CC3" w:rsidP="00C9600F">
            <w:pPr>
              <w:spacing w:after="0"/>
              <w:jc w:val="center"/>
              <w:rPr>
                <w:b/>
                <w:bCs/>
                <w:color w:val="ED7D31" w:themeColor="accent2"/>
              </w:rPr>
            </w:pPr>
            <w:r w:rsidRPr="002A307B">
              <w:rPr>
                <w:b/>
                <w:bCs/>
                <w:color w:val="ED7D31" w:themeColor="accent2"/>
              </w:rPr>
              <w:t>M</w:t>
            </w:r>
          </w:p>
        </w:tc>
        <w:tc>
          <w:tcPr>
            <w:tcW w:w="283" w:type="dxa"/>
            <w:shd w:val="clear" w:color="auto" w:fill="auto"/>
            <w:vAlign w:val="center"/>
          </w:tcPr>
          <w:p w14:paraId="3CEACD75" w14:textId="77777777" w:rsidR="00823CC3" w:rsidRPr="002A307B" w:rsidRDefault="00823CC3" w:rsidP="00C9600F">
            <w:pPr>
              <w:spacing w:after="0"/>
              <w:jc w:val="center"/>
              <w:rPr>
                <w:b/>
                <w:bCs/>
                <w:color w:val="ED7D31" w:themeColor="accent2"/>
              </w:rPr>
            </w:pPr>
            <w:r w:rsidRPr="002A307B">
              <w:rPr>
                <w:b/>
                <w:bCs/>
                <w:color w:val="ED7D31" w:themeColor="accent2"/>
              </w:rPr>
              <w:t>A</w:t>
            </w:r>
          </w:p>
        </w:tc>
        <w:tc>
          <w:tcPr>
            <w:tcW w:w="283" w:type="dxa"/>
            <w:shd w:val="clear" w:color="auto" w:fill="auto"/>
            <w:vAlign w:val="center"/>
          </w:tcPr>
          <w:p w14:paraId="16D8C431" w14:textId="77777777" w:rsidR="00823CC3" w:rsidRPr="002A307B" w:rsidRDefault="00823CC3" w:rsidP="00C9600F">
            <w:pPr>
              <w:spacing w:after="0"/>
              <w:jc w:val="center"/>
              <w:rPr>
                <w:b/>
                <w:bCs/>
                <w:color w:val="ED7D31" w:themeColor="accent2"/>
              </w:rPr>
            </w:pPr>
            <w:r w:rsidRPr="002A307B">
              <w:rPr>
                <w:b/>
                <w:bCs/>
                <w:color w:val="ED7D31" w:themeColor="accent2"/>
              </w:rPr>
              <w:t>A</w:t>
            </w:r>
          </w:p>
        </w:tc>
        <w:tc>
          <w:tcPr>
            <w:tcW w:w="510" w:type="dxa"/>
            <w:shd w:val="clear" w:color="auto" w:fill="auto"/>
            <w:vAlign w:val="center"/>
          </w:tcPr>
          <w:p w14:paraId="14EB589B" w14:textId="77777777" w:rsidR="00823CC3" w:rsidRPr="002A307B" w:rsidRDefault="00823CC3" w:rsidP="00C9600F">
            <w:pPr>
              <w:spacing w:after="0"/>
              <w:jc w:val="center"/>
              <w:rPr>
                <w:b/>
                <w:bCs/>
                <w:color w:val="ED7D31" w:themeColor="accent2"/>
              </w:rPr>
            </w:pPr>
          </w:p>
        </w:tc>
        <w:tc>
          <w:tcPr>
            <w:tcW w:w="283" w:type="dxa"/>
            <w:shd w:val="clear" w:color="auto" w:fill="auto"/>
            <w:vAlign w:val="center"/>
          </w:tcPr>
          <w:p w14:paraId="23B2ECC1" w14:textId="77777777" w:rsidR="00823CC3" w:rsidRPr="002A307B" w:rsidRDefault="00823CC3" w:rsidP="00C9600F">
            <w:pPr>
              <w:spacing w:after="0"/>
              <w:jc w:val="center"/>
              <w:rPr>
                <w:b/>
                <w:bCs/>
                <w:color w:val="ED7D31" w:themeColor="accent2"/>
              </w:rPr>
            </w:pPr>
            <w:r w:rsidRPr="002A307B">
              <w:rPr>
                <w:b/>
                <w:bCs/>
                <w:color w:val="ED7D31" w:themeColor="accent2"/>
              </w:rPr>
              <w:t>R</w:t>
            </w:r>
          </w:p>
        </w:tc>
        <w:tc>
          <w:tcPr>
            <w:tcW w:w="283" w:type="dxa"/>
            <w:shd w:val="clear" w:color="auto" w:fill="auto"/>
            <w:vAlign w:val="center"/>
          </w:tcPr>
          <w:p w14:paraId="223175AB" w14:textId="77777777" w:rsidR="00823CC3" w:rsidRPr="002A307B" w:rsidRDefault="00823CC3" w:rsidP="00C9600F">
            <w:pPr>
              <w:spacing w:after="0"/>
              <w:jc w:val="center"/>
              <w:rPr>
                <w:b/>
                <w:bCs/>
                <w:color w:val="ED7D31" w:themeColor="accent2"/>
              </w:rPr>
            </w:pPr>
            <w:r w:rsidRPr="002A307B">
              <w:rPr>
                <w:b/>
                <w:bCs/>
                <w:color w:val="ED7D31" w:themeColor="accent2"/>
              </w:rPr>
              <w:t>E</w:t>
            </w:r>
          </w:p>
        </w:tc>
        <w:tc>
          <w:tcPr>
            <w:tcW w:w="283" w:type="dxa"/>
            <w:shd w:val="clear" w:color="auto" w:fill="auto"/>
            <w:vAlign w:val="center"/>
          </w:tcPr>
          <w:p w14:paraId="5E7BD485" w14:textId="77777777" w:rsidR="00823CC3" w:rsidRPr="002A307B" w:rsidRDefault="00823CC3" w:rsidP="00C9600F">
            <w:pPr>
              <w:spacing w:after="0"/>
              <w:jc w:val="center"/>
              <w:rPr>
                <w:b/>
                <w:bCs/>
                <w:color w:val="ED7D31" w:themeColor="accent2"/>
              </w:rPr>
            </w:pPr>
            <w:r w:rsidRPr="002A307B">
              <w:rPr>
                <w:b/>
                <w:bCs/>
                <w:color w:val="ED7D31" w:themeColor="accent2"/>
              </w:rPr>
              <w:t>C</w:t>
            </w:r>
          </w:p>
        </w:tc>
        <w:tc>
          <w:tcPr>
            <w:tcW w:w="283" w:type="dxa"/>
            <w:shd w:val="clear" w:color="auto" w:fill="auto"/>
            <w:vAlign w:val="center"/>
          </w:tcPr>
          <w:p w14:paraId="4F94E362" w14:textId="77777777" w:rsidR="00823CC3" w:rsidRPr="002A307B" w:rsidRDefault="00823CC3" w:rsidP="00C9600F">
            <w:pPr>
              <w:spacing w:after="0"/>
              <w:jc w:val="center"/>
              <w:rPr>
                <w:b/>
                <w:bCs/>
                <w:color w:val="ED7D31" w:themeColor="accent2"/>
              </w:rPr>
            </w:pPr>
            <w:r w:rsidRPr="002A307B">
              <w:rPr>
                <w:b/>
                <w:bCs/>
                <w:color w:val="ED7D31" w:themeColor="accent2"/>
              </w:rPr>
              <w:t>H</w:t>
            </w:r>
          </w:p>
        </w:tc>
        <w:tc>
          <w:tcPr>
            <w:tcW w:w="283" w:type="dxa"/>
            <w:shd w:val="clear" w:color="auto" w:fill="auto"/>
            <w:vAlign w:val="center"/>
          </w:tcPr>
          <w:p w14:paraId="1DE4041D" w14:textId="77777777" w:rsidR="00823CC3" w:rsidRPr="002A307B" w:rsidRDefault="00823CC3" w:rsidP="00C9600F">
            <w:pPr>
              <w:spacing w:after="0"/>
              <w:jc w:val="center"/>
              <w:rPr>
                <w:b/>
                <w:bCs/>
                <w:color w:val="ED7D31" w:themeColor="accent2"/>
              </w:rPr>
            </w:pPr>
            <w:r w:rsidRPr="002A307B">
              <w:rPr>
                <w:b/>
                <w:bCs/>
                <w:color w:val="ED7D31" w:themeColor="accent2"/>
              </w:rPr>
              <w:t>N</w:t>
            </w:r>
          </w:p>
        </w:tc>
        <w:tc>
          <w:tcPr>
            <w:tcW w:w="283" w:type="dxa"/>
            <w:shd w:val="clear" w:color="auto" w:fill="auto"/>
            <w:vAlign w:val="center"/>
          </w:tcPr>
          <w:p w14:paraId="4F7E9A63" w14:textId="77777777" w:rsidR="00823CC3" w:rsidRPr="002A307B" w:rsidRDefault="00823CC3" w:rsidP="00C9600F">
            <w:pPr>
              <w:spacing w:after="0"/>
              <w:jc w:val="center"/>
              <w:rPr>
                <w:b/>
                <w:bCs/>
                <w:color w:val="ED7D31" w:themeColor="accent2"/>
              </w:rPr>
            </w:pPr>
            <w:r w:rsidRPr="002A307B">
              <w:rPr>
                <w:b/>
                <w:bCs/>
                <w:color w:val="ED7D31" w:themeColor="accent2"/>
              </w:rPr>
              <w:t>N</w:t>
            </w:r>
          </w:p>
        </w:tc>
        <w:tc>
          <w:tcPr>
            <w:tcW w:w="281" w:type="dxa"/>
            <w:shd w:val="clear" w:color="auto" w:fill="auto"/>
            <w:vAlign w:val="center"/>
          </w:tcPr>
          <w:p w14:paraId="46F5973D" w14:textId="77777777" w:rsidR="00823CC3" w:rsidRPr="002A307B" w:rsidRDefault="00823CC3" w:rsidP="00C9600F">
            <w:pPr>
              <w:spacing w:after="0"/>
              <w:jc w:val="center"/>
              <w:rPr>
                <w:b/>
                <w:bCs/>
                <w:color w:val="ED7D31" w:themeColor="accent2"/>
              </w:rPr>
            </w:pPr>
            <w:r w:rsidRPr="002A307B">
              <w:rPr>
                <w:b/>
                <w:bCs/>
                <w:color w:val="ED7D31" w:themeColor="accent2"/>
              </w:rPr>
              <w:t>E</w:t>
            </w:r>
          </w:p>
        </w:tc>
      </w:tr>
      <w:tr w:rsidR="00823CC3" w:rsidRPr="002A307B" w14:paraId="792CF920" w14:textId="77777777" w:rsidTr="00C9600F">
        <w:trPr>
          <w:trHeight w:val="227"/>
        </w:trPr>
        <w:tc>
          <w:tcPr>
            <w:tcW w:w="282" w:type="dxa"/>
            <w:shd w:val="clear" w:color="auto" w:fill="auto"/>
          </w:tcPr>
          <w:p w14:paraId="670F5B08" w14:textId="77777777" w:rsidR="00823CC3" w:rsidRPr="002A307B" w:rsidRDefault="00823CC3" w:rsidP="00C9600F">
            <w:pPr>
              <w:spacing w:after="0"/>
              <w:jc w:val="center"/>
              <w:rPr>
                <w:b/>
                <w:bCs/>
                <w:color w:val="ED7D31" w:themeColor="accent2"/>
              </w:rPr>
            </w:pPr>
          </w:p>
        </w:tc>
        <w:tc>
          <w:tcPr>
            <w:tcW w:w="282" w:type="dxa"/>
            <w:shd w:val="clear" w:color="auto" w:fill="auto"/>
          </w:tcPr>
          <w:p w14:paraId="53242808" w14:textId="77777777" w:rsidR="00823CC3" w:rsidRPr="002A307B" w:rsidRDefault="00823CC3" w:rsidP="00C9600F">
            <w:pPr>
              <w:spacing w:after="0"/>
              <w:jc w:val="center"/>
              <w:rPr>
                <w:b/>
                <w:bCs/>
                <w:color w:val="ED7D31" w:themeColor="accent2"/>
              </w:rPr>
            </w:pPr>
            <w:r w:rsidRPr="002A307B">
              <w:rPr>
                <w:b/>
                <w:bCs/>
                <w:noProof/>
                <w:color w:val="ED7D31" w:themeColor="accent2"/>
                <w:lang w:eastAsia="de-CH"/>
              </w:rPr>
              <mc:AlternateContent>
                <mc:Choice Requires="wps">
                  <w:drawing>
                    <wp:anchor distT="0" distB="0" distL="114300" distR="114300" simplePos="0" relativeHeight="251803648" behindDoc="0" locked="0" layoutInCell="1" allowOverlap="1" wp14:anchorId="3943B18D" wp14:editId="74FF486F">
                      <wp:simplePos x="0" y="0"/>
                      <wp:positionH relativeFrom="column">
                        <wp:posOffset>35560</wp:posOffset>
                      </wp:positionH>
                      <wp:positionV relativeFrom="paragraph">
                        <wp:posOffset>-1905</wp:posOffset>
                      </wp:positionV>
                      <wp:extent cx="167217" cy="227744"/>
                      <wp:effectExtent l="0" t="0" r="80645" b="58420"/>
                      <wp:wrapNone/>
                      <wp:docPr id="804397290" name="Straight Arrow Connector 33" descr="P509C28T12#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7217" cy="227744"/>
                              </a:xfrm>
                              <a:prstGeom prst="straightConnector1">
                                <a:avLst/>
                              </a:prstGeom>
                              <a:ln>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1B47A5" id="Straight Arrow Connector 33" o:spid="_x0000_s1026" type="#_x0000_t32" alt="P509C28T12#y1" style="position:absolute;margin-left:2.8pt;margin-top:-.15pt;width:13.15pt;height:17.9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" strokecolor="red" strokeweight=".5pt">
                      <v:stroke startarrow="block" joinstyle="miter"/>
                      <o:lock v:ext="edit" shapetype="f"/>
                    </v:shape>
                  </w:pict>
                </mc:Fallback>
              </mc:AlternateContent>
            </w:r>
            <w:r w:rsidRPr="002A307B">
              <w:rPr>
                <w:b/>
                <w:bCs/>
                <w:noProof/>
                <w:color w:val="ED7D31" w:themeColor="accent2"/>
                <w:lang w:eastAsia="de-CH"/>
              </w:rPr>
              <mc:AlternateContent>
                <mc:Choice Requires="wps">
                  <w:drawing>
                    <wp:anchor distT="0" distB="0" distL="114300" distR="114300" simplePos="0" relativeHeight="251804672" behindDoc="0" locked="0" layoutInCell="1" allowOverlap="1" wp14:anchorId="008ABED8" wp14:editId="65C802F6">
                      <wp:simplePos x="0" y="0"/>
                      <wp:positionH relativeFrom="column">
                        <wp:posOffset>3175</wp:posOffset>
                      </wp:positionH>
                      <wp:positionV relativeFrom="paragraph">
                        <wp:posOffset>-5080</wp:posOffset>
                      </wp:positionV>
                      <wp:extent cx="167217" cy="227744"/>
                      <wp:effectExtent l="38100" t="0" r="23495" b="58420"/>
                      <wp:wrapNone/>
                      <wp:docPr id="804397291" name="Straight Arrow Connector 43" descr="P509C28T12#y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7217" cy="227744"/>
                              </a:xfrm>
                              <a:prstGeom prst="straightConnector1">
                                <a:avLst/>
                              </a:prstGeom>
                              <a:ln>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B7575" id="Straight Arrow Connector 43" o:spid="_x0000_s1026" type="#_x0000_t32" alt="P509C28T12#y2" style="position:absolute;margin-left:.25pt;margin-top:-.4pt;width:13.15pt;height:17.95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" strokecolor="red" strokeweight=".5pt">
                      <v:stroke startarrow="block" joinstyle="miter"/>
                      <o:lock v:ext="edit" shapetype="f"/>
                    </v:shape>
                  </w:pict>
                </mc:Fallback>
              </mc:AlternateContent>
            </w:r>
          </w:p>
        </w:tc>
        <w:tc>
          <w:tcPr>
            <w:tcW w:w="283" w:type="dxa"/>
            <w:shd w:val="clear" w:color="auto" w:fill="auto"/>
          </w:tcPr>
          <w:p w14:paraId="2D20AADA" w14:textId="77777777" w:rsidR="00823CC3" w:rsidRPr="002A307B" w:rsidRDefault="00823CC3" w:rsidP="00C9600F">
            <w:pPr>
              <w:spacing w:after="0"/>
              <w:jc w:val="center"/>
              <w:rPr>
                <w:b/>
                <w:bCs/>
                <w:color w:val="ED7D31" w:themeColor="accent2"/>
              </w:rPr>
            </w:pPr>
          </w:p>
        </w:tc>
        <w:tc>
          <w:tcPr>
            <w:tcW w:w="283" w:type="dxa"/>
            <w:shd w:val="clear" w:color="auto" w:fill="auto"/>
          </w:tcPr>
          <w:p w14:paraId="59472EE8" w14:textId="77777777" w:rsidR="00823CC3" w:rsidRPr="002A307B" w:rsidRDefault="00823CC3" w:rsidP="00C9600F">
            <w:pPr>
              <w:spacing w:after="0"/>
              <w:jc w:val="center"/>
              <w:rPr>
                <w:b/>
                <w:bCs/>
                <w:color w:val="ED7D31" w:themeColor="accent2"/>
              </w:rPr>
            </w:pPr>
          </w:p>
        </w:tc>
        <w:tc>
          <w:tcPr>
            <w:tcW w:w="283" w:type="dxa"/>
            <w:shd w:val="clear" w:color="auto" w:fill="auto"/>
          </w:tcPr>
          <w:p w14:paraId="1ADF5F96" w14:textId="77777777" w:rsidR="00823CC3" w:rsidRPr="002A307B" w:rsidRDefault="00823CC3" w:rsidP="00C9600F">
            <w:pPr>
              <w:spacing w:after="0"/>
              <w:jc w:val="center"/>
              <w:rPr>
                <w:b/>
                <w:bCs/>
                <w:color w:val="ED7D31" w:themeColor="accent2"/>
              </w:rPr>
            </w:pPr>
          </w:p>
        </w:tc>
        <w:tc>
          <w:tcPr>
            <w:tcW w:w="510" w:type="dxa"/>
            <w:shd w:val="clear" w:color="auto" w:fill="auto"/>
          </w:tcPr>
          <w:p w14:paraId="0662C727" w14:textId="77777777" w:rsidR="00823CC3" w:rsidRPr="002A307B" w:rsidRDefault="00823CC3" w:rsidP="00C9600F">
            <w:pPr>
              <w:spacing w:after="0"/>
              <w:jc w:val="center"/>
              <w:rPr>
                <w:b/>
                <w:bCs/>
                <w:color w:val="ED7D31" w:themeColor="accent2"/>
              </w:rPr>
            </w:pPr>
          </w:p>
        </w:tc>
        <w:tc>
          <w:tcPr>
            <w:tcW w:w="283" w:type="dxa"/>
            <w:shd w:val="clear" w:color="auto" w:fill="auto"/>
          </w:tcPr>
          <w:p w14:paraId="167EC57D" w14:textId="77777777" w:rsidR="00823CC3" w:rsidRPr="002A307B" w:rsidRDefault="00823CC3" w:rsidP="00C9600F">
            <w:pPr>
              <w:spacing w:after="0"/>
              <w:jc w:val="center"/>
              <w:rPr>
                <w:b/>
                <w:bCs/>
                <w:color w:val="ED7D31" w:themeColor="accent2"/>
              </w:rPr>
            </w:pPr>
            <w:r w:rsidRPr="002A307B">
              <w:rPr>
                <w:b/>
                <w:bCs/>
                <w:noProof/>
                <w:color w:val="ED7D31" w:themeColor="accent2"/>
                <w:lang w:eastAsia="de-CH"/>
              </w:rPr>
              <mc:AlternateContent>
                <mc:Choice Requires="wps">
                  <w:drawing>
                    <wp:anchor distT="0" distB="0" distL="114300" distR="114300" simplePos="0" relativeHeight="251805696" behindDoc="0" locked="0" layoutInCell="1" allowOverlap="1" wp14:anchorId="452694CC" wp14:editId="74273DF5">
                      <wp:simplePos x="0" y="0"/>
                      <wp:positionH relativeFrom="column">
                        <wp:posOffset>29210</wp:posOffset>
                      </wp:positionH>
                      <wp:positionV relativeFrom="paragraph">
                        <wp:posOffset>-1905</wp:posOffset>
                      </wp:positionV>
                      <wp:extent cx="167217" cy="227744"/>
                      <wp:effectExtent l="0" t="0" r="80645" b="58420"/>
                      <wp:wrapNone/>
                      <wp:docPr id="804397292" name="Straight Arrow Connector 33" descr="P514C33T12#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7217" cy="227744"/>
                              </a:xfrm>
                              <a:prstGeom prst="straightConnector1">
                                <a:avLst/>
                              </a:prstGeom>
                              <a:ln>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D76BD8" id="Straight Arrow Connector 33" o:spid="_x0000_s1026" type="#_x0000_t32" alt="P514C33T12#y1" style="position:absolute;margin-left:2.3pt;margin-top:-.15pt;width:13.15pt;height:17.9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" strokecolor="red" strokeweight=".5pt">
                      <v:stroke startarrow="block" joinstyle="miter"/>
                      <o:lock v:ext="edit" shapetype="f"/>
                    </v:shape>
                  </w:pict>
                </mc:Fallback>
              </mc:AlternateContent>
            </w:r>
            <w:r w:rsidRPr="002A307B">
              <w:rPr>
                <w:b/>
                <w:bCs/>
                <w:noProof/>
                <w:color w:val="ED7D31" w:themeColor="accent2"/>
                <w:lang w:eastAsia="de-CH"/>
              </w:rPr>
              <mc:AlternateContent>
                <mc:Choice Requires="wps">
                  <w:drawing>
                    <wp:anchor distT="0" distB="0" distL="114300" distR="114300" simplePos="0" relativeHeight="251806720" behindDoc="0" locked="0" layoutInCell="1" allowOverlap="1" wp14:anchorId="2080D6C4" wp14:editId="09BBF34D">
                      <wp:simplePos x="0" y="0"/>
                      <wp:positionH relativeFrom="column">
                        <wp:posOffset>-3175</wp:posOffset>
                      </wp:positionH>
                      <wp:positionV relativeFrom="paragraph">
                        <wp:posOffset>-5080</wp:posOffset>
                      </wp:positionV>
                      <wp:extent cx="167217" cy="227744"/>
                      <wp:effectExtent l="38100" t="0" r="23495" b="58420"/>
                      <wp:wrapNone/>
                      <wp:docPr id="804397293" name="Straight Arrow Connector 43" descr="P514C33T12#y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7217" cy="227744"/>
                              </a:xfrm>
                              <a:prstGeom prst="straightConnector1">
                                <a:avLst/>
                              </a:prstGeom>
                              <a:ln>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BCB8B" id="Straight Arrow Connector 43" o:spid="_x0000_s1026" type="#_x0000_t32" alt="P514C33T12#y2" style="position:absolute;margin-left:-.25pt;margin-top:-.4pt;width:13.15pt;height:17.9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" strokecolor="red" strokeweight=".5pt">
                      <v:stroke startarrow="block" joinstyle="miter"/>
                      <o:lock v:ext="edit" shapetype="f"/>
                    </v:shape>
                  </w:pict>
                </mc:Fallback>
              </mc:AlternateContent>
            </w:r>
          </w:p>
        </w:tc>
        <w:tc>
          <w:tcPr>
            <w:tcW w:w="283" w:type="dxa"/>
            <w:shd w:val="clear" w:color="auto" w:fill="auto"/>
          </w:tcPr>
          <w:p w14:paraId="186B073B" w14:textId="77777777" w:rsidR="00823CC3" w:rsidRPr="002A307B" w:rsidRDefault="00823CC3" w:rsidP="00C9600F">
            <w:pPr>
              <w:spacing w:after="0"/>
              <w:jc w:val="center"/>
              <w:rPr>
                <w:b/>
                <w:bCs/>
                <w:color w:val="ED7D31" w:themeColor="accent2"/>
              </w:rPr>
            </w:pPr>
          </w:p>
        </w:tc>
        <w:tc>
          <w:tcPr>
            <w:tcW w:w="283" w:type="dxa"/>
            <w:shd w:val="clear" w:color="auto" w:fill="auto"/>
          </w:tcPr>
          <w:p w14:paraId="5D012C76" w14:textId="77777777" w:rsidR="00823CC3" w:rsidRPr="002A307B" w:rsidRDefault="00823CC3" w:rsidP="00C9600F">
            <w:pPr>
              <w:spacing w:after="0"/>
              <w:jc w:val="center"/>
              <w:rPr>
                <w:b/>
                <w:bCs/>
                <w:color w:val="ED7D31" w:themeColor="accent2"/>
              </w:rPr>
            </w:pPr>
          </w:p>
        </w:tc>
        <w:tc>
          <w:tcPr>
            <w:tcW w:w="283" w:type="dxa"/>
            <w:shd w:val="clear" w:color="auto" w:fill="auto"/>
          </w:tcPr>
          <w:p w14:paraId="11139664" w14:textId="77777777" w:rsidR="00823CC3" w:rsidRPr="002A307B" w:rsidRDefault="00823CC3" w:rsidP="00C9600F">
            <w:pPr>
              <w:spacing w:after="0"/>
              <w:jc w:val="center"/>
              <w:rPr>
                <w:b/>
                <w:bCs/>
                <w:color w:val="ED7D31" w:themeColor="accent2"/>
              </w:rPr>
            </w:pPr>
          </w:p>
        </w:tc>
        <w:tc>
          <w:tcPr>
            <w:tcW w:w="283" w:type="dxa"/>
            <w:shd w:val="clear" w:color="auto" w:fill="auto"/>
          </w:tcPr>
          <w:p w14:paraId="377D46E8" w14:textId="77777777" w:rsidR="00823CC3" w:rsidRPr="002A307B" w:rsidRDefault="00823CC3" w:rsidP="00C9600F">
            <w:pPr>
              <w:spacing w:after="0"/>
              <w:jc w:val="center"/>
              <w:rPr>
                <w:b/>
                <w:bCs/>
                <w:color w:val="ED7D31" w:themeColor="accent2"/>
              </w:rPr>
            </w:pPr>
          </w:p>
        </w:tc>
        <w:tc>
          <w:tcPr>
            <w:tcW w:w="283" w:type="dxa"/>
            <w:shd w:val="clear" w:color="auto" w:fill="auto"/>
          </w:tcPr>
          <w:p w14:paraId="5C15FE2F" w14:textId="77777777" w:rsidR="00823CC3" w:rsidRPr="002A307B" w:rsidRDefault="00823CC3" w:rsidP="00C9600F">
            <w:pPr>
              <w:spacing w:after="0"/>
              <w:jc w:val="center"/>
              <w:rPr>
                <w:b/>
                <w:bCs/>
                <w:color w:val="ED7D31" w:themeColor="accent2"/>
              </w:rPr>
            </w:pPr>
          </w:p>
        </w:tc>
        <w:tc>
          <w:tcPr>
            <w:tcW w:w="510" w:type="dxa"/>
            <w:shd w:val="clear" w:color="auto" w:fill="auto"/>
          </w:tcPr>
          <w:p w14:paraId="52C52AFD" w14:textId="77777777" w:rsidR="00823CC3" w:rsidRPr="002A307B" w:rsidRDefault="00823CC3" w:rsidP="00C9600F">
            <w:pPr>
              <w:spacing w:after="0"/>
              <w:jc w:val="center"/>
              <w:rPr>
                <w:b/>
                <w:bCs/>
                <w:color w:val="ED7D31" w:themeColor="accent2"/>
              </w:rPr>
            </w:pPr>
          </w:p>
        </w:tc>
        <w:tc>
          <w:tcPr>
            <w:tcW w:w="283" w:type="dxa"/>
            <w:shd w:val="clear" w:color="auto" w:fill="auto"/>
          </w:tcPr>
          <w:p w14:paraId="710F048C" w14:textId="77777777" w:rsidR="00823CC3" w:rsidRPr="002A307B" w:rsidRDefault="00823CC3" w:rsidP="00C9600F">
            <w:pPr>
              <w:spacing w:after="0"/>
              <w:jc w:val="center"/>
              <w:rPr>
                <w:b/>
                <w:bCs/>
                <w:color w:val="ED7D31" w:themeColor="accent2"/>
              </w:rPr>
            </w:pPr>
          </w:p>
        </w:tc>
        <w:tc>
          <w:tcPr>
            <w:tcW w:w="283" w:type="dxa"/>
            <w:shd w:val="clear" w:color="auto" w:fill="auto"/>
          </w:tcPr>
          <w:p w14:paraId="682E6A7D" w14:textId="77777777" w:rsidR="00823CC3" w:rsidRPr="002A307B" w:rsidRDefault="00823CC3" w:rsidP="00C9600F">
            <w:pPr>
              <w:spacing w:after="0"/>
              <w:jc w:val="center"/>
              <w:rPr>
                <w:b/>
                <w:bCs/>
                <w:color w:val="ED7D31" w:themeColor="accent2"/>
              </w:rPr>
            </w:pPr>
          </w:p>
        </w:tc>
        <w:tc>
          <w:tcPr>
            <w:tcW w:w="282" w:type="dxa"/>
            <w:shd w:val="clear" w:color="auto" w:fill="auto"/>
          </w:tcPr>
          <w:p w14:paraId="57B83286" w14:textId="77777777" w:rsidR="00823CC3" w:rsidRPr="002A307B" w:rsidRDefault="00823CC3" w:rsidP="00C9600F">
            <w:pPr>
              <w:spacing w:after="0"/>
              <w:jc w:val="center"/>
              <w:rPr>
                <w:b/>
                <w:bCs/>
                <w:color w:val="ED7D31" w:themeColor="accent2"/>
              </w:rPr>
            </w:pPr>
            <w:r w:rsidRPr="002A307B">
              <w:rPr>
                <w:b/>
                <w:bCs/>
                <w:noProof/>
                <w:color w:val="ED7D31" w:themeColor="accent2"/>
                <w:lang w:eastAsia="de-CH"/>
              </w:rPr>
              <mc:AlternateContent>
                <mc:Choice Requires="wps">
                  <w:drawing>
                    <wp:anchor distT="0" distB="0" distL="114300" distR="114300" simplePos="0" relativeHeight="251807744" behindDoc="0" locked="0" layoutInCell="1" allowOverlap="1" wp14:anchorId="0A717923" wp14:editId="3E40F4FA">
                      <wp:simplePos x="0" y="0"/>
                      <wp:positionH relativeFrom="column">
                        <wp:posOffset>31115</wp:posOffset>
                      </wp:positionH>
                      <wp:positionV relativeFrom="paragraph">
                        <wp:posOffset>-1905</wp:posOffset>
                      </wp:positionV>
                      <wp:extent cx="167217" cy="227744"/>
                      <wp:effectExtent l="0" t="0" r="80645" b="58420"/>
                      <wp:wrapNone/>
                      <wp:docPr id="804397294" name="Straight Arrow Connector 33" descr="P523C42T12#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7217" cy="227744"/>
                              </a:xfrm>
                              <a:prstGeom prst="straightConnector1">
                                <a:avLst/>
                              </a:prstGeom>
                              <a:ln>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3FED53" id="Straight Arrow Connector 33" o:spid="_x0000_s1026" type="#_x0000_t32" alt="P523C42T12#y1" style="position:absolute;margin-left:2.45pt;margin-top:-.15pt;width:13.15pt;height:17.95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" strokecolor="red" strokeweight=".5pt">
                      <v:stroke startarrow="block" joinstyle="miter"/>
                      <o:lock v:ext="edit" shapetype="f"/>
                    </v:shape>
                  </w:pict>
                </mc:Fallback>
              </mc:AlternateContent>
            </w:r>
            <w:r w:rsidRPr="002A307B">
              <w:rPr>
                <w:b/>
                <w:bCs/>
                <w:noProof/>
                <w:color w:val="ED7D31" w:themeColor="accent2"/>
                <w:lang w:eastAsia="de-CH"/>
              </w:rPr>
              <mc:AlternateContent>
                <mc:Choice Requires="wps">
                  <w:drawing>
                    <wp:anchor distT="0" distB="0" distL="114300" distR="114300" simplePos="0" relativeHeight="251808768" behindDoc="0" locked="0" layoutInCell="1" allowOverlap="1" wp14:anchorId="5D02FCAD" wp14:editId="56A45B3A">
                      <wp:simplePos x="0" y="0"/>
                      <wp:positionH relativeFrom="column">
                        <wp:posOffset>-1270</wp:posOffset>
                      </wp:positionH>
                      <wp:positionV relativeFrom="paragraph">
                        <wp:posOffset>-5080</wp:posOffset>
                      </wp:positionV>
                      <wp:extent cx="167217" cy="227744"/>
                      <wp:effectExtent l="38100" t="0" r="23495" b="58420"/>
                      <wp:wrapNone/>
                      <wp:docPr id="804397295" name="Straight Arrow Connector 43" descr="P523C42T12#y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7217" cy="227744"/>
                              </a:xfrm>
                              <a:prstGeom prst="straightConnector1">
                                <a:avLst/>
                              </a:prstGeom>
                              <a:ln>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A587A0" id="Straight Arrow Connector 43" o:spid="_x0000_s1026" type="#_x0000_t32" alt="P523C42T12#y2" style="position:absolute;margin-left:-.1pt;margin-top:-.4pt;width:13.15pt;height:17.9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" strokecolor="red" strokeweight=".5pt">
                      <v:stroke startarrow="block" joinstyle="miter"/>
                      <o:lock v:ext="edit" shapetype="f"/>
                    </v:shape>
                  </w:pict>
                </mc:Fallback>
              </mc:AlternateContent>
            </w:r>
          </w:p>
        </w:tc>
        <w:tc>
          <w:tcPr>
            <w:tcW w:w="283" w:type="dxa"/>
            <w:shd w:val="clear" w:color="auto" w:fill="auto"/>
          </w:tcPr>
          <w:p w14:paraId="507714D9" w14:textId="77777777" w:rsidR="00823CC3" w:rsidRPr="002A307B" w:rsidRDefault="00823CC3" w:rsidP="00C9600F">
            <w:pPr>
              <w:spacing w:after="0"/>
              <w:jc w:val="center"/>
              <w:rPr>
                <w:b/>
                <w:bCs/>
                <w:color w:val="ED7D31" w:themeColor="accent2"/>
              </w:rPr>
            </w:pPr>
          </w:p>
        </w:tc>
        <w:tc>
          <w:tcPr>
            <w:tcW w:w="283" w:type="dxa"/>
            <w:shd w:val="clear" w:color="auto" w:fill="auto"/>
          </w:tcPr>
          <w:p w14:paraId="03679E54" w14:textId="77777777" w:rsidR="00823CC3" w:rsidRPr="002A307B" w:rsidRDefault="00823CC3" w:rsidP="00C9600F">
            <w:pPr>
              <w:spacing w:after="0"/>
              <w:jc w:val="center"/>
              <w:rPr>
                <w:b/>
                <w:bCs/>
                <w:color w:val="ED7D31" w:themeColor="accent2"/>
              </w:rPr>
            </w:pPr>
          </w:p>
        </w:tc>
        <w:tc>
          <w:tcPr>
            <w:tcW w:w="510" w:type="dxa"/>
            <w:shd w:val="clear" w:color="auto" w:fill="auto"/>
          </w:tcPr>
          <w:p w14:paraId="3931B9A8" w14:textId="77777777" w:rsidR="00823CC3" w:rsidRPr="002A307B" w:rsidRDefault="00823CC3" w:rsidP="00C9600F">
            <w:pPr>
              <w:spacing w:after="0"/>
              <w:jc w:val="center"/>
              <w:rPr>
                <w:b/>
                <w:bCs/>
                <w:color w:val="ED7D31" w:themeColor="accent2"/>
              </w:rPr>
            </w:pPr>
          </w:p>
        </w:tc>
        <w:tc>
          <w:tcPr>
            <w:tcW w:w="283" w:type="dxa"/>
            <w:shd w:val="clear" w:color="auto" w:fill="auto"/>
          </w:tcPr>
          <w:p w14:paraId="43AC4443" w14:textId="77777777" w:rsidR="00823CC3" w:rsidRPr="002A307B" w:rsidRDefault="00823CC3" w:rsidP="00C9600F">
            <w:pPr>
              <w:spacing w:after="0"/>
              <w:jc w:val="center"/>
              <w:rPr>
                <w:b/>
                <w:bCs/>
                <w:color w:val="ED7D31" w:themeColor="accent2"/>
              </w:rPr>
            </w:pPr>
          </w:p>
        </w:tc>
        <w:tc>
          <w:tcPr>
            <w:tcW w:w="283" w:type="dxa"/>
            <w:shd w:val="clear" w:color="auto" w:fill="auto"/>
          </w:tcPr>
          <w:p w14:paraId="42C39D33" w14:textId="77777777" w:rsidR="00823CC3" w:rsidRPr="002A307B" w:rsidRDefault="00823CC3" w:rsidP="00C9600F">
            <w:pPr>
              <w:spacing w:after="0"/>
              <w:jc w:val="center"/>
              <w:rPr>
                <w:b/>
                <w:bCs/>
                <w:color w:val="ED7D31" w:themeColor="accent2"/>
              </w:rPr>
            </w:pPr>
          </w:p>
        </w:tc>
        <w:tc>
          <w:tcPr>
            <w:tcW w:w="283" w:type="dxa"/>
            <w:shd w:val="clear" w:color="auto" w:fill="auto"/>
          </w:tcPr>
          <w:p w14:paraId="657285B7" w14:textId="77777777" w:rsidR="00823CC3" w:rsidRPr="002A307B" w:rsidRDefault="00823CC3" w:rsidP="00C9600F">
            <w:pPr>
              <w:spacing w:after="0"/>
              <w:jc w:val="center"/>
              <w:rPr>
                <w:b/>
                <w:bCs/>
                <w:color w:val="ED7D31" w:themeColor="accent2"/>
              </w:rPr>
            </w:pPr>
          </w:p>
        </w:tc>
        <w:tc>
          <w:tcPr>
            <w:tcW w:w="283" w:type="dxa"/>
            <w:shd w:val="clear" w:color="auto" w:fill="auto"/>
          </w:tcPr>
          <w:p w14:paraId="7580B5AA" w14:textId="77777777" w:rsidR="00823CC3" w:rsidRPr="002A307B" w:rsidRDefault="00823CC3" w:rsidP="00C9600F">
            <w:pPr>
              <w:spacing w:after="0"/>
              <w:jc w:val="center"/>
              <w:rPr>
                <w:b/>
                <w:bCs/>
                <w:color w:val="ED7D31" w:themeColor="accent2"/>
              </w:rPr>
            </w:pPr>
          </w:p>
        </w:tc>
        <w:tc>
          <w:tcPr>
            <w:tcW w:w="283" w:type="dxa"/>
            <w:shd w:val="clear" w:color="auto" w:fill="auto"/>
          </w:tcPr>
          <w:p w14:paraId="65C62215" w14:textId="77777777" w:rsidR="00823CC3" w:rsidRPr="002A307B" w:rsidRDefault="00823CC3" w:rsidP="00C9600F">
            <w:pPr>
              <w:spacing w:after="0"/>
              <w:jc w:val="center"/>
              <w:rPr>
                <w:b/>
                <w:bCs/>
                <w:color w:val="ED7D31" w:themeColor="accent2"/>
              </w:rPr>
            </w:pPr>
          </w:p>
        </w:tc>
        <w:tc>
          <w:tcPr>
            <w:tcW w:w="283" w:type="dxa"/>
            <w:shd w:val="clear" w:color="auto" w:fill="auto"/>
          </w:tcPr>
          <w:p w14:paraId="7D166C0C" w14:textId="77777777" w:rsidR="00823CC3" w:rsidRPr="002A307B" w:rsidRDefault="00823CC3" w:rsidP="00C9600F">
            <w:pPr>
              <w:spacing w:after="0"/>
              <w:jc w:val="center"/>
              <w:rPr>
                <w:b/>
                <w:bCs/>
                <w:color w:val="ED7D31" w:themeColor="accent2"/>
              </w:rPr>
            </w:pPr>
            <w:r w:rsidRPr="002A307B">
              <w:rPr>
                <w:b/>
                <w:bCs/>
                <w:noProof/>
                <w:color w:val="ED7D31" w:themeColor="accent2"/>
                <w:lang w:eastAsia="de-CH"/>
              </w:rPr>
              <mc:AlternateContent>
                <mc:Choice Requires="wps">
                  <w:drawing>
                    <wp:anchor distT="0" distB="0" distL="114300" distR="114300" simplePos="0" relativeHeight="251809792" behindDoc="0" locked="0" layoutInCell="1" allowOverlap="1" wp14:anchorId="7A4CACDD" wp14:editId="6A909098">
                      <wp:simplePos x="0" y="0"/>
                      <wp:positionH relativeFrom="column">
                        <wp:posOffset>32385</wp:posOffset>
                      </wp:positionH>
                      <wp:positionV relativeFrom="paragraph">
                        <wp:posOffset>-1905</wp:posOffset>
                      </wp:positionV>
                      <wp:extent cx="167217" cy="227744"/>
                      <wp:effectExtent l="0" t="0" r="80645" b="58420"/>
                      <wp:wrapNone/>
                      <wp:docPr id="804397296" name="Straight Arrow Connector 33" descr="P532C51T12#y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7217" cy="227744"/>
                              </a:xfrm>
                              <a:prstGeom prst="straightConnector1">
                                <a:avLst/>
                              </a:prstGeom>
                              <a:ln>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FF7B1" id="Straight Arrow Connector 33" o:spid="_x0000_s1026" type="#_x0000_t32" alt="P532C51T12#y1" style="position:absolute;margin-left:2.55pt;margin-top:-.15pt;width:13.15pt;height:17.95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" strokecolor="red" strokeweight=".5pt">
                      <v:stroke startarrow="block" joinstyle="miter"/>
                      <o:lock v:ext="edit" shapetype="f"/>
                    </v:shape>
                  </w:pict>
                </mc:Fallback>
              </mc:AlternateContent>
            </w:r>
            <w:r w:rsidRPr="002A307B">
              <w:rPr>
                <w:b/>
                <w:bCs/>
                <w:noProof/>
                <w:color w:val="ED7D31" w:themeColor="accent2"/>
                <w:lang w:eastAsia="de-CH"/>
              </w:rPr>
              <mc:AlternateContent>
                <mc:Choice Requires="wps">
                  <w:drawing>
                    <wp:anchor distT="0" distB="0" distL="114300" distR="114300" simplePos="0" relativeHeight="251810816" behindDoc="0" locked="0" layoutInCell="1" allowOverlap="1" wp14:anchorId="4708103A" wp14:editId="1B636853">
                      <wp:simplePos x="0" y="0"/>
                      <wp:positionH relativeFrom="column">
                        <wp:posOffset>0</wp:posOffset>
                      </wp:positionH>
                      <wp:positionV relativeFrom="paragraph">
                        <wp:posOffset>-5080</wp:posOffset>
                      </wp:positionV>
                      <wp:extent cx="167217" cy="227744"/>
                      <wp:effectExtent l="38100" t="0" r="23495" b="58420"/>
                      <wp:wrapNone/>
                      <wp:docPr id="804397297" name="Straight Arrow Connector 43" descr="P532C51T12#y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7217" cy="227744"/>
                              </a:xfrm>
                              <a:prstGeom prst="straightConnector1">
                                <a:avLst/>
                              </a:prstGeom>
                              <a:ln>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CFA79" id="Straight Arrow Connector 43" o:spid="_x0000_s1026" type="#_x0000_t32" alt="P532C51T12#y2" style="position:absolute;margin-left:0;margin-top:-.4pt;width:13.15pt;height:17.95pt;flip: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" strokecolor="red" strokeweight=".5pt">
                      <v:stroke startarrow="block" joinstyle="miter"/>
                      <o:lock v:ext="edit" shapetype="f"/>
                    </v:shape>
                  </w:pict>
                </mc:Fallback>
              </mc:AlternateContent>
            </w:r>
          </w:p>
        </w:tc>
        <w:tc>
          <w:tcPr>
            <w:tcW w:w="281" w:type="dxa"/>
            <w:shd w:val="clear" w:color="auto" w:fill="auto"/>
          </w:tcPr>
          <w:p w14:paraId="603C0231" w14:textId="77777777" w:rsidR="00823CC3" w:rsidRPr="002A307B" w:rsidRDefault="00823CC3" w:rsidP="00C9600F">
            <w:pPr>
              <w:spacing w:after="0"/>
              <w:jc w:val="center"/>
              <w:rPr>
                <w:b/>
                <w:bCs/>
                <w:color w:val="ED7D31" w:themeColor="accent2"/>
              </w:rPr>
            </w:pPr>
          </w:p>
        </w:tc>
      </w:tr>
      <w:tr w:rsidR="00823CC3" w:rsidRPr="002A307B" w14:paraId="535506FE" w14:textId="77777777" w:rsidTr="00C9600F">
        <w:trPr>
          <w:trHeight w:val="397"/>
        </w:trPr>
        <w:tc>
          <w:tcPr>
            <w:tcW w:w="282" w:type="dxa"/>
            <w:shd w:val="clear" w:color="auto" w:fill="auto"/>
            <w:vAlign w:val="center"/>
          </w:tcPr>
          <w:p w14:paraId="4D5E2CF9" w14:textId="77777777" w:rsidR="00823CC3" w:rsidRPr="002A307B" w:rsidRDefault="00823CC3" w:rsidP="00C9600F">
            <w:pPr>
              <w:spacing w:after="0"/>
              <w:jc w:val="center"/>
              <w:rPr>
                <w:b/>
                <w:bCs/>
                <w:color w:val="ED7D31" w:themeColor="accent2"/>
              </w:rPr>
            </w:pPr>
            <w:r w:rsidRPr="002A307B">
              <w:rPr>
                <w:b/>
                <w:bCs/>
                <w:color w:val="ED7D31" w:themeColor="accent2"/>
              </w:rPr>
              <w:t>L</w:t>
            </w:r>
          </w:p>
        </w:tc>
        <w:tc>
          <w:tcPr>
            <w:tcW w:w="282" w:type="dxa"/>
            <w:shd w:val="clear" w:color="auto" w:fill="auto"/>
            <w:vAlign w:val="center"/>
          </w:tcPr>
          <w:p w14:paraId="30F0191C" w14:textId="77777777" w:rsidR="00823CC3" w:rsidRPr="002A307B" w:rsidRDefault="00823CC3" w:rsidP="00C9600F">
            <w:pPr>
              <w:spacing w:after="0"/>
              <w:jc w:val="center"/>
              <w:rPr>
                <w:b/>
                <w:bCs/>
                <w:color w:val="ED7D31" w:themeColor="accent2"/>
              </w:rPr>
            </w:pPr>
            <w:r w:rsidRPr="002A307B">
              <w:rPr>
                <w:b/>
                <w:bCs/>
                <w:color w:val="ED7D31" w:themeColor="accent2"/>
              </w:rPr>
              <w:t>E</w:t>
            </w:r>
          </w:p>
        </w:tc>
        <w:tc>
          <w:tcPr>
            <w:tcW w:w="283" w:type="dxa"/>
            <w:shd w:val="clear" w:color="auto" w:fill="auto"/>
            <w:vAlign w:val="center"/>
          </w:tcPr>
          <w:p w14:paraId="06001A0C" w14:textId="77777777" w:rsidR="00823CC3" w:rsidRPr="002A307B" w:rsidRDefault="00823CC3" w:rsidP="00C9600F">
            <w:pPr>
              <w:spacing w:after="0"/>
              <w:jc w:val="center"/>
              <w:rPr>
                <w:b/>
                <w:bCs/>
                <w:color w:val="ED7D31" w:themeColor="accent2"/>
              </w:rPr>
            </w:pPr>
            <w:r w:rsidRPr="002A307B">
              <w:rPr>
                <w:b/>
                <w:bCs/>
                <w:color w:val="ED7D31" w:themeColor="accent2"/>
              </w:rPr>
              <w:t>S</w:t>
            </w:r>
          </w:p>
        </w:tc>
        <w:tc>
          <w:tcPr>
            <w:tcW w:w="283" w:type="dxa"/>
            <w:shd w:val="clear" w:color="auto" w:fill="auto"/>
            <w:vAlign w:val="center"/>
          </w:tcPr>
          <w:p w14:paraId="4CF3EDCA" w14:textId="77777777" w:rsidR="00823CC3" w:rsidRPr="002A307B" w:rsidRDefault="00823CC3" w:rsidP="00C9600F">
            <w:pPr>
              <w:spacing w:after="0"/>
              <w:jc w:val="center"/>
              <w:rPr>
                <w:b/>
                <w:bCs/>
                <w:color w:val="ED7D31" w:themeColor="accent2"/>
              </w:rPr>
            </w:pPr>
            <w:r w:rsidRPr="002A307B">
              <w:rPr>
                <w:b/>
                <w:bCs/>
                <w:color w:val="ED7D31" w:themeColor="accent2"/>
              </w:rPr>
              <w:t>E</w:t>
            </w:r>
          </w:p>
        </w:tc>
        <w:tc>
          <w:tcPr>
            <w:tcW w:w="283" w:type="dxa"/>
            <w:shd w:val="clear" w:color="auto" w:fill="auto"/>
            <w:vAlign w:val="center"/>
          </w:tcPr>
          <w:p w14:paraId="44F63766" w14:textId="77777777" w:rsidR="00823CC3" w:rsidRPr="002A307B" w:rsidRDefault="00823CC3" w:rsidP="00C9600F">
            <w:pPr>
              <w:spacing w:after="0"/>
              <w:jc w:val="center"/>
              <w:rPr>
                <w:b/>
                <w:bCs/>
                <w:color w:val="ED7D31" w:themeColor="accent2"/>
              </w:rPr>
            </w:pPr>
            <w:r w:rsidRPr="002A307B">
              <w:rPr>
                <w:b/>
                <w:bCs/>
                <w:color w:val="ED7D31" w:themeColor="accent2"/>
              </w:rPr>
              <w:t>N</w:t>
            </w:r>
          </w:p>
        </w:tc>
        <w:tc>
          <w:tcPr>
            <w:tcW w:w="510" w:type="dxa"/>
            <w:shd w:val="clear" w:color="auto" w:fill="auto"/>
            <w:vAlign w:val="center"/>
          </w:tcPr>
          <w:p w14:paraId="34B815CD" w14:textId="77777777" w:rsidR="00823CC3" w:rsidRPr="002A307B" w:rsidRDefault="00823CC3" w:rsidP="00C9600F">
            <w:pPr>
              <w:spacing w:after="0"/>
              <w:jc w:val="center"/>
              <w:rPr>
                <w:b/>
                <w:bCs/>
                <w:color w:val="ED7D31" w:themeColor="accent2"/>
              </w:rPr>
            </w:pPr>
          </w:p>
        </w:tc>
        <w:tc>
          <w:tcPr>
            <w:tcW w:w="283" w:type="dxa"/>
            <w:shd w:val="clear" w:color="auto" w:fill="auto"/>
            <w:vAlign w:val="center"/>
          </w:tcPr>
          <w:p w14:paraId="152939D5" w14:textId="77777777" w:rsidR="00823CC3" w:rsidRPr="002A307B" w:rsidRDefault="00823CC3" w:rsidP="00C9600F">
            <w:pPr>
              <w:spacing w:after="0"/>
              <w:jc w:val="center"/>
              <w:rPr>
                <w:b/>
                <w:bCs/>
                <w:color w:val="ED7D31" w:themeColor="accent2"/>
              </w:rPr>
            </w:pPr>
            <w:r w:rsidRPr="002A307B">
              <w:rPr>
                <w:b/>
                <w:bCs/>
                <w:color w:val="ED7D31" w:themeColor="accent2"/>
              </w:rPr>
              <w:t>K</w:t>
            </w:r>
          </w:p>
        </w:tc>
        <w:tc>
          <w:tcPr>
            <w:tcW w:w="283" w:type="dxa"/>
            <w:shd w:val="clear" w:color="auto" w:fill="auto"/>
            <w:vAlign w:val="center"/>
          </w:tcPr>
          <w:p w14:paraId="699C6A7B" w14:textId="77777777" w:rsidR="00823CC3" w:rsidRPr="002A307B" w:rsidRDefault="00823CC3" w:rsidP="00C9600F">
            <w:pPr>
              <w:spacing w:after="0"/>
              <w:jc w:val="center"/>
              <w:rPr>
                <w:b/>
                <w:bCs/>
                <w:color w:val="ED7D31" w:themeColor="accent2"/>
              </w:rPr>
            </w:pPr>
            <w:r w:rsidRPr="002A307B">
              <w:rPr>
                <w:b/>
                <w:bCs/>
                <w:color w:val="ED7D31" w:themeColor="accent2"/>
              </w:rPr>
              <w:t>A</w:t>
            </w:r>
          </w:p>
        </w:tc>
        <w:tc>
          <w:tcPr>
            <w:tcW w:w="283" w:type="dxa"/>
            <w:shd w:val="clear" w:color="auto" w:fill="auto"/>
            <w:vAlign w:val="center"/>
          </w:tcPr>
          <w:p w14:paraId="30ADE32D" w14:textId="77777777" w:rsidR="00823CC3" w:rsidRPr="002A307B" w:rsidRDefault="00823CC3" w:rsidP="00C9600F">
            <w:pPr>
              <w:spacing w:after="0"/>
              <w:jc w:val="center"/>
              <w:rPr>
                <w:b/>
                <w:bCs/>
                <w:color w:val="ED7D31" w:themeColor="accent2"/>
              </w:rPr>
            </w:pPr>
            <w:r w:rsidRPr="002A307B">
              <w:rPr>
                <w:b/>
                <w:bCs/>
                <w:color w:val="ED7D31" w:themeColor="accent2"/>
              </w:rPr>
              <w:t>R</w:t>
            </w:r>
          </w:p>
        </w:tc>
        <w:tc>
          <w:tcPr>
            <w:tcW w:w="283" w:type="dxa"/>
            <w:shd w:val="clear" w:color="auto" w:fill="auto"/>
            <w:vAlign w:val="center"/>
          </w:tcPr>
          <w:p w14:paraId="19F0FDCE" w14:textId="77777777" w:rsidR="00823CC3" w:rsidRPr="002A307B" w:rsidRDefault="00823CC3" w:rsidP="00C9600F">
            <w:pPr>
              <w:spacing w:after="0"/>
              <w:jc w:val="center"/>
              <w:rPr>
                <w:b/>
                <w:bCs/>
                <w:color w:val="ED7D31" w:themeColor="accent2"/>
              </w:rPr>
            </w:pPr>
            <w:r w:rsidRPr="002A307B">
              <w:rPr>
                <w:b/>
                <w:bCs/>
                <w:color w:val="ED7D31" w:themeColor="accent2"/>
              </w:rPr>
              <w:t>T</w:t>
            </w:r>
          </w:p>
        </w:tc>
        <w:tc>
          <w:tcPr>
            <w:tcW w:w="283" w:type="dxa"/>
            <w:shd w:val="clear" w:color="auto" w:fill="auto"/>
            <w:vAlign w:val="center"/>
          </w:tcPr>
          <w:p w14:paraId="4D45941D" w14:textId="77777777" w:rsidR="00823CC3" w:rsidRPr="002A307B" w:rsidRDefault="00823CC3" w:rsidP="00C9600F">
            <w:pPr>
              <w:spacing w:after="0"/>
              <w:jc w:val="center"/>
              <w:rPr>
                <w:b/>
                <w:bCs/>
                <w:color w:val="ED7D31" w:themeColor="accent2"/>
              </w:rPr>
            </w:pPr>
            <w:r w:rsidRPr="002A307B">
              <w:rPr>
                <w:b/>
                <w:bCs/>
                <w:color w:val="ED7D31" w:themeColor="accent2"/>
              </w:rPr>
              <w:t>E</w:t>
            </w:r>
          </w:p>
        </w:tc>
        <w:tc>
          <w:tcPr>
            <w:tcW w:w="283" w:type="dxa"/>
            <w:shd w:val="clear" w:color="auto" w:fill="auto"/>
            <w:vAlign w:val="center"/>
          </w:tcPr>
          <w:p w14:paraId="014FF2EE" w14:textId="77777777" w:rsidR="00823CC3" w:rsidRPr="002A307B" w:rsidRDefault="00823CC3" w:rsidP="00C9600F">
            <w:pPr>
              <w:spacing w:after="0"/>
              <w:jc w:val="center"/>
              <w:rPr>
                <w:b/>
                <w:bCs/>
                <w:color w:val="ED7D31" w:themeColor="accent2"/>
              </w:rPr>
            </w:pPr>
            <w:r w:rsidRPr="002A307B">
              <w:rPr>
                <w:b/>
                <w:bCs/>
                <w:color w:val="ED7D31" w:themeColor="accent2"/>
              </w:rPr>
              <w:t>N</w:t>
            </w:r>
          </w:p>
        </w:tc>
        <w:tc>
          <w:tcPr>
            <w:tcW w:w="510" w:type="dxa"/>
            <w:shd w:val="clear" w:color="auto" w:fill="auto"/>
            <w:vAlign w:val="center"/>
          </w:tcPr>
          <w:p w14:paraId="7327587E" w14:textId="77777777" w:rsidR="00823CC3" w:rsidRPr="002A307B" w:rsidRDefault="00823CC3" w:rsidP="00C9600F">
            <w:pPr>
              <w:spacing w:after="0"/>
              <w:jc w:val="center"/>
              <w:rPr>
                <w:b/>
                <w:bCs/>
                <w:color w:val="ED7D31" w:themeColor="accent2"/>
              </w:rPr>
            </w:pPr>
          </w:p>
        </w:tc>
        <w:tc>
          <w:tcPr>
            <w:tcW w:w="283" w:type="dxa"/>
            <w:shd w:val="clear" w:color="auto" w:fill="auto"/>
            <w:vAlign w:val="center"/>
          </w:tcPr>
          <w:p w14:paraId="477AD748" w14:textId="77777777" w:rsidR="00823CC3" w:rsidRPr="002A307B" w:rsidRDefault="00823CC3" w:rsidP="00C9600F">
            <w:pPr>
              <w:spacing w:after="0"/>
              <w:jc w:val="center"/>
              <w:rPr>
                <w:b/>
                <w:bCs/>
                <w:color w:val="ED7D31" w:themeColor="accent2"/>
              </w:rPr>
            </w:pPr>
            <w:r w:rsidRPr="002A307B">
              <w:rPr>
                <w:b/>
                <w:bCs/>
                <w:color w:val="ED7D31" w:themeColor="accent2"/>
              </w:rPr>
              <w:t>D</w:t>
            </w:r>
          </w:p>
        </w:tc>
        <w:tc>
          <w:tcPr>
            <w:tcW w:w="283" w:type="dxa"/>
            <w:shd w:val="clear" w:color="auto" w:fill="auto"/>
            <w:vAlign w:val="center"/>
          </w:tcPr>
          <w:p w14:paraId="4EA1ADC3" w14:textId="77777777" w:rsidR="00823CC3" w:rsidRPr="002A307B" w:rsidRDefault="00823CC3" w:rsidP="00C9600F">
            <w:pPr>
              <w:spacing w:after="0"/>
              <w:jc w:val="center"/>
              <w:rPr>
                <w:b/>
                <w:bCs/>
                <w:color w:val="ED7D31" w:themeColor="accent2"/>
              </w:rPr>
            </w:pPr>
            <w:r w:rsidRPr="002A307B">
              <w:rPr>
                <w:b/>
                <w:bCs/>
                <w:color w:val="ED7D31" w:themeColor="accent2"/>
              </w:rPr>
              <w:t>R</w:t>
            </w:r>
          </w:p>
        </w:tc>
        <w:tc>
          <w:tcPr>
            <w:tcW w:w="282" w:type="dxa"/>
            <w:shd w:val="clear" w:color="auto" w:fill="auto"/>
            <w:vAlign w:val="center"/>
          </w:tcPr>
          <w:p w14:paraId="2B93EC0E" w14:textId="77777777" w:rsidR="00823CC3" w:rsidRPr="002A307B" w:rsidRDefault="00823CC3" w:rsidP="00C9600F">
            <w:pPr>
              <w:spacing w:after="0"/>
              <w:jc w:val="center"/>
              <w:rPr>
                <w:b/>
                <w:bCs/>
                <w:color w:val="ED7D31" w:themeColor="accent2"/>
              </w:rPr>
            </w:pPr>
            <w:r w:rsidRPr="002A307B">
              <w:rPr>
                <w:b/>
                <w:bCs/>
                <w:color w:val="ED7D31" w:themeColor="accent2"/>
              </w:rPr>
              <w:t>A</w:t>
            </w:r>
          </w:p>
        </w:tc>
        <w:tc>
          <w:tcPr>
            <w:tcW w:w="283" w:type="dxa"/>
            <w:shd w:val="clear" w:color="auto" w:fill="auto"/>
            <w:vAlign w:val="center"/>
          </w:tcPr>
          <w:p w14:paraId="64D3A33C" w14:textId="77777777" w:rsidR="00823CC3" w:rsidRPr="002A307B" w:rsidRDefault="00823CC3" w:rsidP="00C9600F">
            <w:pPr>
              <w:spacing w:after="0"/>
              <w:jc w:val="center"/>
              <w:rPr>
                <w:b/>
                <w:bCs/>
                <w:color w:val="ED7D31" w:themeColor="accent2"/>
              </w:rPr>
            </w:pPr>
            <w:r w:rsidRPr="002A307B">
              <w:rPr>
                <w:b/>
                <w:bCs/>
                <w:color w:val="ED7D31" w:themeColor="accent2"/>
              </w:rPr>
              <w:t>M</w:t>
            </w:r>
          </w:p>
        </w:tc>
        <w:tc>
          <w:tcPr>
            <w:tcW w:w="283" w:type="dxa"/>
            <w:shd w:val="clear" w:color="auto" w:fill="auto"/>
            <w:vAlign w:val="center"/>
          </w:tcPr>
          <w:p w14:paraId="262A1FF2" w14:textId="77777777" w:rsidR="00823CC3" w:rsidRPr="002A307B" w:rsidRDefault="00823CC3" w:rsidP="00C9600F">
            <w:pPr>
              <w:spacing w:after="0"/>
              <w:jc w:val="center"/>
              <w:rPr>
                <w:b/>
                <w:bCs/>
                <w:color w:val="ED7D31" w:themeColor="accent2"/>
              </w:rPr>
            </w:pPr>
            <w:r w:rsidRPr="002A307B">
              <w:rPr>
                <w:b/>
                <w:bCs/>
                <w:color w:val="ED7D31" w:themeColor="accent2"/>
              </w:rPr>
              <w:t>A</w:t>
            </w:r>
          </w:p>
        </w:tc>
        <w:tc>
          <w:tcPr>
            <w:tcW w:w="510" w:type="dxa"/>
            <w:shd w:val="clear" w:color="auto" w:fill="auto"/>
            <w:vAlign w:val="center"/>
          </w:tcPr>
          <w:p w14:paraId="39185703" w14:textId="77777777" w:rsidR="00823CC3" w:rsidRPr="002A307B" w:rsidRDefault="00823CC3" w:rsidP="00C9600F">
            <w:pPr>
              <w:spacing w:after="0"/>
              <w:jc w:val="center"/>
              <w:rPr>
                <w:b/>
                <w:bCs/>
                <w:color w:val="ED7D31" w:themeColor="accent2"/>
              </w:rPr>
            </w:pPr>
          </w:p>
        </w:tc>
        <w:tc>
          <w:tcPr>
            <w:tcW w:w="283" w:type="dxa"/>
            <w:shd w:val="clear" w:color="auto" w:fill="auto"/>
            <w:vAlign w:val="center"/>
          </w:tcPr>
          <w:p w14:paraId="75CEEE98" w14:textId="77777777" w:rsidR="00823CC3" w:rsidRPr="002A307B" w:rsidRDefault="00823CC3" w:rsidP="00C9600F">
            <w:pPr>
              <w:spacing w:after="0"/>
              <w:jc w:val="center"/>
              <w:rPr>
                <w:b/>
                <w:bCs/>
                <w:color w:val="ED7D31" w:themeColor="accent2"/>
              </w:rPr>
            </w:pPr>
            <w:r w:rsidRPr="002A307B">
              <w:rPr>
                <w:b/>
                <w:bCs/>
                <w:color w:val="ED7D31" w:themeColor="accent2"/>
              </w:rPr>
              <w:t>R</w:t>
            </w:r>
          </w:p>
        </w:tc>
        <w:tc>
          <w:tcPr>
            <w:tcW w:w="283" w:type="dxa"/>
            <w:shd w:val="clear" w:color="auto" w:fill="auto"/>
            <w:vAlign w:val="center"/>
          </w:tcPr>
          <w:p w14:paraId="1EA43BA0" w14:textId="77777777" w:rsidR="00823CC3" w:rsidRPr="002A307B" w:rsidRDefault="00823CC3" w:rsidP="00C9600F">
            <w:pPr>
              <w:spacing w:after="0"/>
              <w:jc w:val="center"/>
              <w:rPr>
                <w:b/>
                <w:bCs/>
                <w:color w:val="ED7D31" w:themeColor="accent2"/>
              </w:rPr>
            </w:pPr>
            <w:r w:rsidRPr="002A307B">
              <w:rPr>
                <w:b/>
                <w:bCs/>
                <w:color w:val="ED7D31" w:themeColor="accent2"/>
              </w:rPr>
              <w:t>E</w:t>
            </w:r>
          </w:p>
        </w:tc>
        <w:tc>
          <w:tcPr>
            <w:tcW w:w="283" w:type="dxa"/>
            <w:shd w:val="clear" w:color="auto" w:fill="auto"/>
            <w:vAlign w:val="center"/>
          </w:tcPr>
          <w:p w14:paraId="1D902D16" w14:textId="77777777" w:rsidR="00823CC3" w:rsidRPr="002A307B" w:rsidRDefault="00823CC3" w:rsidP="00C9600F">
            <w:pPr>
              <w:spacing w:after="0"/>
              <w:jc w:val="center"/>
              <w:rPr>
                <w:b/>
                <w:bCs/>
                <w:color w:val="ED7D31" w:themeColor="accent2"/>
              </w:rPr>
            </w:pPr>
            <w:r w:rsidRPr="002A307B">
              <w:rPr>
                <w:b/>
                <w:bCs/>
                <w:color w:val="ED7D31" w:themeColor="accent2"/>
              </w:rPr>
              <w:t>C</w:t>
            </w:r>
          </w:p>
        </w:tc>
        <w:tc>
          <w:tcPr>
            <w:tcW w:w="283" w:type="dxa"/>
            <w:shd w:val="clear" w:color="auto" w:fill="auto"/>
            <w:vAlign w:val="center"/>
          </w:tcPr>
          <w:p w14:paraId="3F1E752A" w14:textId="77777777" w:rsidR="00823CC3" w:rsidRPr="002A307B" w:rsidRDefault="00823CC3" w:rsidP="00C9600F">
            <w:pPr>
              <w:spacing w:after="0"/>
              <w:jc w:val="center"/>
              <w:rPr>
                <w:b/>
                <w:bCs/>
                <w:color w:val="ED7D31" w:themeColor="accent2"/>
              </w:rPr>
            </w:pPr>
            <w:r w:rsidRPr="002A307B">
              <w:rPr>
                <w:b/>
                <w:bCs/>
                <w:color w:val="ED7D31" w:themeColor="accent2"/>
              </w:rPr>
              <w:t>H</w:t>
            </w:r>
          </w:p>
        </w:tc>
        <w:tc>
          <w:tcPr>
            <w:tcW w:w="283" w:type="dxa"/>
            <w:shd w:val="clear" w:color="auto" w:fill="auto"/>
            <w:vAlign w:val="center"/>
          </w:tcPr>
          <w:p w14:paraId="0E81B3BD" w14:textId="77777777" w:rsidR="00823CC3" w:rsidRPr="002A307B" w:rsidRDefault="00823CC3" w:rsidP="00C9600F">
            <w:pPr>
              <w:spacing w:after="0"/>
              <w:jc w:val="center"/>
              <w:rPr>
                <w:b/>
                <w:bCs/>
                <w:color w:val="ED7D31" w:themeColor="accent2"/>
              </w:rPr>
            </w:pPr>
            <w:r w:rsidRPr="002A307B">
              <w:rPr>
                <w:b/>
                <w:bCs/>
                <w:color w:val="ED7D31" w:themeColor="accent2"/>
              </w:rPr>
              <w:t>N</w:t>
            </w:r>
          </w:p>
        </w:tc>
        <w:tc>
          <w:tcPr>
            <w:tcW w:w="283" w:type="dxa"/>
            <w:shd w:val="clear" w:color="auto" w:fill="auto"/>
            <w:vAlign w:val="center"/>
          </w:tcPr>
          <w:p w14:paraId="20D90738" w14:textId="77777777" w:rsidR="00823CC3" w:rsidRPr="002A307B" w:rsidRDefault="00823CC3" w:rsidP="00C9600F">
            <w:pPr>
              <w:spacing w:after="0"/>
              <w:jc w:val="center"/>
              <w:rPr>
                <w:b/>
                <w:bCs/>
                <w:color w:val="ED7D31" w:themeColor="accent2"/>
              </w:rPr>
            </w:pPr>
            <w:r w:rsidRPr="002A307B">
              <w:rPr>
                <w:b/>
                <w:bCs/>
                <w:color w:val="ED7D31" w:themeColor="accent2"/>
              </w:rPr>
              <w:t>E</w:t>
            </w:r>
          </w:p>
        </w:tc>
        <w:tc>
          <w:tcPr>
            <w:tcW w:w="281" w:type="dxa"/>
            <w:shd w:val="clear" w:color="auto" w:fill="auto"/>
            <w:vAlign w:val="center"/>
          </w:tcPr>
          <w:p w14:paraId="40F6B39B" w14:textId="77777777" w:rsidR="00823CC3" w:rsidRPr="002A307B" w:rsidRDefault="00823CC3" w:rsidP="00C9600F">
            <w:pPr>
              <w:spacing w:after="0"/>
              <w:jc w:val="center"/>
              <w:rPr>
                <w:b/>
                <w:bCs/>
                <w:color w:val="ED7D31" w:themeColor="accent2"/>
              </w:rPr>
            </w:pPr>
            <w:r w:rsidRPr="002A307B">
              <w:rPr>
                <w:b/>
                <w:bCs/>
                <w:color w:val="ED7D31" w:themeColor="accent2"/>
              </w:rPr>
              <w:t>N</w:t>
            </w:r>
          </w:p>
        </w:tc>
      </w:tr>
    </w:tbl>
    <w:p w14:paraId="7FFA1543" w14:textId="77777777" w:rsidR="00823CC3" w:rsidRDefault="00823CC3" w:rsidP="00823CC3"/>
    <w:p w14:paraId="380EA71F" w14:textId="107FB516" w:rsidR="00823CC3" w:rsidRPr="00885845" w:rsidRDefault="00823CC3" w:rsidP="00823CC3">
      <w:r w:rsidRPr="00885845">
        <w:t xml:space="preserve">Wenn du die Korrekturen mit </w:t>
      </w:r>
      <w:r>
        <w:t>den Buchstaben</w:t>
      </w:r>
      <w:r w:rsidR="00C81F8C">
        <w:t xml:space="preserve"> </w:t>
      </w:r>
      <w:r>
        <w:t>der KV 1</w:t>
      </w:r>
      <w:r w:rsidR="00C81F8C">
        <w:t xml:space="preserve"> und 2</w:t>
      </w:r>
      <w:r w:rsidRPr="00885845">
        <w:t xml:space="preserve"> </w:t>
      </w:r>
      <w:r>
        <w:t>machst</w:t>
      </w:r>
      <w:r w:rsidRPr="00885845">
        <w:t xml:space="preserve">, </w:t>
      </w:r>
      <w:r>
        <w:t>brauchst du nur</w:t>
      </w:r>
      <w:r w:rsidRPr="00885845">
        <w:t xml:space="preserve"> </w:t>
      </w:r>
      <w:r>
        <w:t>die beiden benachbarten</w:t>
      </w:r>
      <w:r w:rsidRPr="00885845">
        <w:t xml:space="preserve"> Karten </w:t>
      </w:r>
      <w:r>
        <w:t>zu vertauschen</w:t>
      </w:r>
      <w:r w:rsidRPr="00885845">
        <w:t>.</w:t>
      </w:r>
    </w:p>
    <w:p w14:paraId="252E2CCD" w14:textId="77777777" w:rsidR="00823CC3" w:rsidRDefault="00823CC3" w:rsidP="00823CC3">
      <w:pPr>
        <w:rPr>
          <w:noProof/>
        </w:rPr>
      </w:pPr>
      <w:r w:rsidRPr="002A307B">
        <w:rPr>
          <w:noProof/>
          <w:lang w:eastAsia="de-CH"/>
        </w:rPr>
        <w:drawing>
          <wp:inline distT="0" distB="0" distL="0" distR="0" wp14:anchorId="4FA5F72B" wp14:editId="2D07FD3F">
            <wp:extent cx="1411605" cy="1281430"/>
            <wp:effectExtent l="0" t="0" r="0" b="0"/>
            <wp:docPr id="147" name="image154.png" descr="P5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54.png"/>
                    <pic:cNvPicPr>
                      <a:picLocks noChangeAspect="1" noChangeArrowheads="1"/>
                    </pic:cNvPicPr>
                  </pic:nvPicPr>
                  <pic:blipFill>
                    <a:blip r:embed="rId15"/>
                    <a:stretch>
                      <a:fillRect/>
                    </a:stretch>
                  </pic:blipFill>
                  <pic:spPr bwMode="auto">
                    <a:xfrm>
                      <a:off x="0" y="0"/>
                      <a:ext cx="1411605" cy="1281430"/>
                    </a:xfrm>
                    <a:prstGeom prst="rect">
                      <a:avLst/>
                    </a:prstGeom>
                  </pic:spPr>
                </pic:pic>
              </a:graphicData>
            </a:graphic>
          </wp:inline>
        </w:drawing>
      </w:r>
      <w:r w:rsidRPr="002A307B">
        <w:rPr>
          <w:noProof/>
        </w:rPr>
        <w:t xml:space="preserve">  </w:t>
      </w:r>
      <w:r w:rsidRPr="002A307B">
        <w:rPr>
          <w:noProof/>
          <w:lang w:eastAsia="de-CH"/>
        </w:rPr>
        <w:drawing>
          <wp:inline distT="0" distB="0" distL="0" distR="0" wp14:anchorId="268B1E73" wp14:editId="421BDCF9">
            <wp:extent cx="1395095" cy="1008380"/>
            <wp:effectExtent l="0" t="0" r="0" b="0"/>
            <wp:docPr id="148" name="image362.png" descr="P56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62.png"/>
                    <pic:cNvPicPr>
                      <a:picLocks noChangeAspect="1" noChangeArrowheads="1"/>
                    </pic:cNvPicPr>
                  </pic:nvPicPr>
                  <pic:blipFill>
                    <a:blip r:embed="rId16"/>
                    <a:stretch>
                      <a:fillRect/>
                    </a:stretch>
                  </pic:blipFill>
                  <pic:spPr bwMode="auto">
                    <a:xfrm>
                      <a:off x="0" y="0"/>
                      <a:ext cx="1395095" cy="1008380"/>
                    </a:xfrm>
                    <a:prstGeom prst="rect">
                      <a:avLst/>
                    </a:prstGeom>
                  </pic:spPr>
                </pic:pic>
              </a:graphicData>
            </a:graphic>
          </wp:inline>
        </w:drawing>
      </w:r>
    </w:p>
    <w:p w14:paraId="77797475" w14:textId="77777777" w:rsidR="00823CC3" w:rsidRPr="002A307B" w:rsidRDefault="00823CC3" w:rsidP="00823CC3"/>
    <w:p w14:paraId="0975B15B" w14:textId="006D4DA1" w:rsidR="00823CC3" w:rsidRDefault="00823CC3" w:rsidP="00823CC3">
      <w:r>
        <w:t>Korrigiere den folgenden Satz</w:t>
      </w:r>
      <w:ins w:id="5" w:author="5gjozslsaj@idethz.onmicrosoft.com" w:date="2020-08-06T12:45:00Z">
        <w:r w:rsidR="009275DE">
          <w:t>.</w:t>
        </w:r>
      </w:ins>
      <w:del w:id="6" w:author="5gjozslsaj@idethz.onmicrosoft.com" w:date="2020-08-06T12:45:00Z">
        <w:r w:rsidDel="009275DE">
          <w:delText>?</w:delText>
        </w:r>
      </w:del>
      <w:r>
        <w:t xml:space="preserve"> Jedes Wort kann mit einem Switch korrigiert werden. Arbeite mit de</w:t>
      </w:r>
      <w:r w:rsidR="00C81F8C">
        <w:t>n</w:t>
      </w:r>
      <w:r>
        <w:t xml:space="preserve"> KV 1</w:t>
      </w:r>
      <w:r w:rsidR="00C81F8C">
        <w:t xml:space="preserve"> und 2</w:t>
      </w:r>
      <w:r>
        <w:t>.</w:t>
      </w:r>
    </w:p>
    <w:p w14:paraId="0321A57D" w14:textId="05F1A2C5" w:rsidR="00823CC3" w:rsidRDefault="00823CC3" w:rsidP="00823CC3">
      <w:pPr>
        <w:rPr>
          <w:b/>
          <w:bCs/>
          <w:color w:val="ED7D31" w:themeColor="accent2"/>
          <w:sz w:val="24"/>
          <w:szCs w:val="24"/>
        </w:rPr>
      </w:pPr>
      <w:r w:rsidRPr="00896F4E">
        <w:rPr>
          <w:b/>
          <w:bCs/>
          <w:color w:val="ED7D31" w:themeColor="accent2"/>
          <w:sz w:val="24"/>
          <w:szCs w:val="24"/>
        </w:rPr>
        <w:t>DR</w:t>
      </w:r>
      <w:r>
        <w:rPr>
          <w:b/>
          <w:bCs/>
          <w:color w:val="ED7D31" w:themeColor="accent2"/>
          <w:sz w:val="24"/>
          <w:szCs w:val="24"/>
        </w:rPr>
        <w:t>E</w:t>
      </w:r>
      <w:r w:rsidRPr="00896F4E">
        <w:rPr>
          <w:b/>
          <w:bCs/>
          <w:color w:val="ED7D31" w:themeColor="accent2"/>
          <w:sz w:val="24"/>
          <w:szCs w:val="24"/>
        </w:rPr>
        <w:t xml:space="preserve"> BIEBRWETTBEWERB AHT SAPNNENDE KNOBELAUGFABEN</w:t>
      </w:r>
    </w:p>
    <w:p w14:paraId="21FE1D76" w14:textId="77777777" w:rsidR="00823CC3" w:rsidRPr="00896F4E" w:rsidRDefault="00823CC3" w:rsidP="00823CC3">
      <w:pPr>
        <w:rPr>
          <w:b/>
          <w:bCs/>
          <w:color w:val="ED7D31" w:themeColor="accent2"/>
          <w:sz w:val="24"/>
          <w:szCs w:val="24"/>
        </w:rPr>
      </w:pPr>
    </w:p>
    <w:p w14:paraId="0BE81C5C" w14:textId="5E5DC5B8" w:rsidR="00823CC3" w:rsidRDefault="00823CC3" w:rsidP="00823CC3">
      <w:pPr>
        <w:keepNext/>
        <w:keepLines/>
        <w:rPr>
          <w:b/>
          <w:bCs/>
          <w:color w:val="4472C4"/>
          <w:sz w:val="24"/>
          <w:szCs w:val="24"/>
        </w:rPr>
      </w:pPr>
      <w:r>
        <w:rPr>
          <w:noProof/>
          <w:lang w:eastAsia="de-CH"/>
        </w:rPr>
        <mc:AlternateContent>
          <mc:Choice Requires="wpg">
            <w:drawing>
              <wp:inline distT="0" distB="0" distL="0" distR="0" wp14:anchorId="3F6F122C" wp14:editId="2318F36F">
                <wp:extent cx="353695" cy="306705"/>
                <wp:effectExtent l="0" t="0" r="0" b="0"/>
                <wp:docPr id="149" name="Group 149" descr="P569#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59" name="Group 59"/>
                        <wpg:cNvGrpSpPr/>
                        <wpg:grpSpPr>
                          <a:xfrm>
                            <a:off x="0" y="0"/>
                            <a:ext cx="353160" cy="306000"/>
                            <a:chOff x="0" y="0"/>
                            <a:chExt cx="0" cy="0"/>
                          </a:xfrm>
                        </wpg:grpSpPr>
                        <wps:wsp>
                          <wps:cNvPr id="61" name="Rectangle 61"/>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4"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66"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29E12637" id="Group 149" o:spid="_x0000_s1026" alt="P569#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">
                <v:group id="Group 59"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61"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">
                    <v:imagedata r:id="rId10" o:title=""/>
                  </v:shape>
                </v:group>
                <w10:anchorlock/>
              </v:group>
            </w:pict>
          </mc:Fallback>
        </mc:AlternateContent>
      </w:r>
      <w:r>
        <w:rPr>
          <w:b/>
          <w:bCs/>
          <w:color w:val="4472C4" w:themeColor="accent1"/>
          <w:sz w:val="24"/>
          <w:szCs w:val="24"/>
        </w:rPr>
        <w:t xml:space="preserve"> Rätsel 7 – Switches mit Ziffern</w:t>
      </w:r>
    </w:p>
    <w:p w14:paraId="6294B8DB" w14:textId="77777777" w:rsidR="00823CC3" w:rsidRDefault="00823CC3" w:rsidP="00823CC3">
      <w:r>
        <w:t xml:space="preserve">Man wendet Switches auch bei Ziffern in Zahlendarstellungen an. Was ist die grösste Zahl, die man aus </w:t>
      </w:r>
      <w:r w:rsidRPr="00896F4E">
        <w:rPr>
          <w:b/>
          <w:bCs/>
          <w:color w:val="ED7D31" w:themeColor="accent2"/>
        </w:rPr>
        <w:t>1379</w:t>
      </w:r>
      <w:r w:rsidRPr="00896F4E">
        <w:rPr>
          <w:color w:val="ED7D31" w:themeColor="accent2"/>
        </w:rPr>
        <w:t xml:space="preserve"> </w:t>
      </w:r>
      <w:r>
        <w:t>durch zwei Switches erreichen kann? Du kannst es mit Ziffernkarten durchspielen.</w:t>
      </w:r>
    </w:p>
    <w:p w14:paraId="7E8495AD" w14:textId="3BA7640B" w:rsidR="00823CC3" w:rsidRDefault="00823CC3" w:rsidP="00823CC3">
      <w:pPr>
        <w:keepNext/>
        <w:keepLines/>
        <w:pBdr>
          <w:top w:val="single" w:sz="4" w:space="10" w:color="4472C4"/>
          <w:left w:val="single" w:sz="4" w:space="4" w:color="4472C4"/>
          <w:bottom w:val="single" w:sz="4" w:space="10" w:color="4472C4"/>
          <w:right w:val="single" w:sz="4" w:space="4" w:color="4472C4"/>
        </w:pBdr>
        <w:spacing w:before="360" w:after="360"/>
        <w:rPr>
          <w:i/>
          <w:color w:val="4472C4"/>
        </w:rPr>
      </w:pPr>
      <w:r>
        <w:rPr>
          <w:b/>
          <w:i/>
          <w:color w:val="4472C4"/>
        </w:rPr>
        <w:t>Was du wissen sollst</w:t>
      </w:r>
      <w:r>
        <w:rPr>
          <w:b/>
          <w:i/>
          <w:color w:val="4472C4"/>
        </w:rPr>
        <w:br/>
      </w:r>
      <w:r>
        <w:rPr>
          <w:i/>
          <w:color w:val="4472C4"/>
        </w:rPr>
        <w:t xml:space="preserve">Durch Switches (Vertauschen von zwei benachbarten Buchstaben oder Ziffern) kann eine falsche Deutung von </w:t>
      </w:r>
      <w:r w:rsidR="00983610">
        <w:rPr>
          <w:i/>
          <w:color w:val="4472C4"/>
        </w:rPr>
        <w:t xml:space="preserve">Symbolfolgen </w:t>
      </w:r>
      <w:r>
        <w:rPr>
          <w:i/>
          <w:color w:val="4472C4"/>
        </w:rPr>
        <w:t>verursacht werden.</w:t>
      </w:r>
      <w:r w:rsidR="00983610">
        <w:rPr>
          <w:i/>
          <w:color w:val="4472C4"/>
        </w:rPr>
        <w:t xml:space="preserve"> Besonders </w:t>
      </w:r>
      <w:r w:rsidR="00DC7053">
        <w:rPr>
          <w:i/>
          <w:color w:val="4472C4"/>
        </w:rPr>
        <w:t xml:space="preserve"> heikel</w:t>
      </w:r>
      <w:r w:rsidR="00983610">
        <w:rPr>
          <w:i/>
          <w:color w:val="4472C4"/>
        </w:rPr>
        <w:t xml:space="preserve"> ist es bei Zahlendarstellungen. Hier kann </w:t>
      </w:r>
      <w:r w:rsidR="00535BE1">
        <w:rPr>
          <w:i/>
          <w:color w:val="4472C4"/>
        </w:rPr>
        <w:t>ein</w:t>
      </w:r>
      <w:r w:rsidR="00983610">
        <w:rPr>
          <w:i/>
          <w:color w:val="4472C4"/>
        </w:rPr>
        <w:t xml:space="preserve"> Fehler </w:t>
      </w:r>
      <w:r w:rsidR="00DC7053">
        <w:rPr>
          <w:i/>
          <w:color w:val="4472C4"/>
        </w:rPr>
        <w:t xml:space="preserve">nicht oder </w:t>
      </w:r>
      <w:r w:rsidR="00571685">
        <w:rPr>
          <w:i/>
          <w:color w:val="4472C4"/>
        </w:rPr>
        <w:t xml:space="preserve">zumindest </w:t>
      </w:r>
      <w:r w:rsidR="00DC7053">
        <w:rPr>
          <w:i/>
          <w:color w:val="4472C4"/>
        </w:rPr>
        <w:t xml:space="preserve">nicht gleich </w:t>
      </w:r>
      <w:r w:rsidR="00535BE1">
        <w:rPr>
          <w:i/>
          <w:color w:val="4472C4"/>
        </w:rPr>
        <w:t>erkannt</w:t>
      </w:r>
      <w:r w:rsidR="00DC7053">
        <w:rPr>
          <w:i/>
          <w:color w:val="4472C4"/>
        </w:rPr>
        <w:t xml:space="preserve"> werden. </w:t>
      </w:r>
    </w:p>
    <w:p w14:paraId="2EB9ADBA" w14:textId="77777777" w:rsidR="00F072F9" w:rsidRDefault="00F072F9" w:rsidP="00F072F9"/>
    <w:tbl>
      <w:tblPr>
        <w:tblW w:w="9026" w:type="dxa"/>
        <w:tblLook w:val="06A0" w:firstRow="1" w:lastRow="0" w:firstColumn="1" w:lastColumn="0" w:noHBand="1" w:noVBand="1"/>
      </w:tblPr>
      <w:tblGrid>
        <w:gridCol w:w="5655"/>
        <w:gridCol w:w="3371"/>
      </w:tblGrid>
      <w:tr w:rsidR="00F072F9" w14:paraId="575B3737" w14:textId="77777777" w:rsidTr="00F072F9">
        <w:tc>
          <w:tcPr>
            <w:tcW w:w="5654" w:type="dxa"/>
            <w:shd w:val="clear" w:color="auto" w:fill="auto"/>
            <w:vAlign w:val="bottom"/>
          </w:tcPr>
          <w:p w14:paraId="244A8992" w14:textId="77777777" w:rsidR="00F072F9" w:rsidRDefault="00F072F9" w:rsidP="00F072F9">
            <w:r>
              <w:rPr>
                <w:b/>
                <w:bCs/>
                <w:color w:val="4472C4" w:themeColor="accent1"/>
                <w:sz w:val="24"/>
                <w:szCs w:val="24"/>
              </w:rPr>
              <w:t>Aktivität 4 – mit mehreren Switches von einem Wort zu einem anderen</w:t>
            </w:r>
          </w:p>
        </w:tc>
        <w:tc>
          <w:tcPr>
            <w:tcW w:w="3371" w:type="dxa"/>
            <w:shd w:val="clear" w:color="auto" w:fill="auto"/>
            <w:vAlign w:val="bottom"/>
          </w:tcPr>
          <w:p w14:paraId="5A8C6713" w14:textId="77777777" w:rsidR="00F072F9" w:rsidRDefault="00F072F9" w:rsidP="00F072F9">
            <w:pPr>
              <w:jc w:val="right"/>
            </w:pPr>
            <w:r>
              <w:rPr>
                <w:noProof/>
                <w:lang w:eastAsia="de-CH"/>
              </w:rPr>
              <mc:AlternateContent>
                <mc:Choice Requires="wpg">
                  <w:drawing>
                    <wp:inline distT="0" distB="0" distL="0" distR="0" wp14:anchorId="73DFFC2D" wp14:editId="72DA3C16">
                      <wp:extent cx="501015" cy="295910"/>
                      <wp:effectExtent l="0" t="0" r="0" b="0"/>
                      <wp:docPr id="804397304" name="Group 804397304" descr="P574C2T13#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804397305" name="Group 804397305"/>
                              <wpg:cNvGrpSpPr/>
                              <wpg:grpSpPr>
                                <a:xfrm>
                                  <a:off x="0" y="0"/>
                                  <a:ext cx="500400" cy="295200"/>
                                  <a:chOff x="0" y="0"/>
                                  <a:chExt cx="0" cy="0"/>
                                </a:xfrm>
                              </wpg:grpSpPr>
                              <wps:wsp>
                                <wps:cNvPr id="804397306" name="Rectangle 804397306"/>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804397307"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804397308"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804397309"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1108DA3C" id="Group 804397304" o:spid="_x0000_s1026" alt="P574C2T13#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">
                      <v:group id="Group 804397305"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">
                        <v:rect id="Rectangle 804397306"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">
                          <v:imagedata r:id="rId10" o:title=""/>
                        </v:shape>
                      </v:group>
                      <w10:anchorlock/>
                    </v:group>
                  </w:pict>
                </mc:Fallback>
              </mc:AlternateContent>
            </w:r>
            <w:r>
              <w:t xml:space="preserve">           </w:t>
            </w:r>
            <w:r>
              <w:rPr>
                <w:noProof/>
                <w:lang w:eastAsia="de-CH"/>
              </w:rPr>
              <w:drawing>
                <wp:inline distT="0" distB="0" distL="114935" distR="114935" wp14:anchorId="39400E01" wp14:editId="6966197F">
                  <wp:extent cx="1062000" cy="561600"/>
                  <wp:effectExtent l="0" t="0" r="5080" b="0"/>
                  <wp:docPr id="144" name="Bild15" descr="P574C2T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15"/>
                          <pic:cNvPicPr>
                            <a:picLocks noChangeAspect="1" noChangeArrowheads="1"/>
                          </pic:cNvPicPr>
                        </pic:nvPicPr>
                        <pic:blipFill>
                          <a:blip r:embed="rId13"/>
                          <a:stretch>
                            <a:fillRect/>
                          </a:stretch>
                        </pic:blipFill>
                        <pic:spPr bwMode="auto">
                          <a:xfrm>
                            <a:off x="0" y="0"/>
                            <a:ext cx="1062000" cy="561600"/>
                          </a:xfrm>
                          <a:prstGeom prst="rect">
                            <a:avLst/>
                          </a:prstGeom>
                        </pic:spPr>
                      </pic:pic>
                    </a:graphicData>
                  </a:graphic>
                </wp:inline>
              </w:drawing>
            </w:r>
          </w:p>
        </w:tc>
      </w:tr>
    </w:tbl>
    <w:p w14:paraId="616227B9" w14:textId="77777777" w:rsidR="00F072F9" w:rsidRDefault="00F072F9" w:rsidP="00F072F9">
      <w:r>
        <w:t xml:space="preserve">Die Biber spielen ein Switch-Spiel. Wie viel Switches reichen, um von einem Wort zu einem anderen zu gelangen? Zum Beispiel gelangst du mit zwei Switches von </w:t>
      </w:r>
      <w:r w:rsidRPr="00896F4E">
        <w:rPr>
          <w:b/>
          <w:bCs/>
          <w:color w:val="ED7D31" w:themeColor="accent2"/>
        </w:rPr>
        <w:t>UHR</w:t>
      </w:r>
      <w:r w:rsidRPr="00896F4E">
        <w:rPr>
          <w:color w:val="ED7D31" w:themeColor="accent2"/>
        </w:rPr>
        <w:t xml:space="preserve"> </w:t>
      </w:r>
      <w:r>
        <w:t xml:space="preserve">zu </w:t>
      </w:r>
      <w:r w:rsidRPr="00896F4E">
        <w:rPr>
          <w:b/>
          <w:bCs/>
          <w:color w:val="ED7D31" w:themeColor="accent2"/>
        </w:rPr>
        <w:t>RUH</w:t>
      </w:r>
      <w:r>
        <w:t>.</w:t>
      </w:r>
    </w:p>
    <w:p w14:paraId="0D9ACFE2" w14:textId="77777777" w:rsidR="00F072F9" w:rsidRDefault="00F072F9" w:rsidP="00F072F9">
      <w:r>
        <w:t xml:space="preserve">Erster Switch:  </w:t>
      </w:r>
      <w:r w:rsidRPr="002A307B">
        <w:rPr>
          <w:noProof/>
          <w:lang w:eastAsia="de-CH"/>
        </w:rPr>
        <w:drawing>
          <wp:inline distT="0" distB="0" distL="0" distR="0" wp14:anchorId="0CED14E0" wp14:editId="7E4692E3">
            <wp:extent cx="1109345" cy="1298575"/>
            <wp:effectExtent l="0" t="0" r="0" b="0"/>
            <wp:docPr id="804397310" name="image81.png" descr="P5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81.png"/>
                    <pic:cNvPicPr>
                      <a:picLocks noChangeAspect="1" noChangeArrowheads="1"/>
                    </pic:cNvPicPr>
                  </pic:nvPicPr>
                  <pic:blipFill>
                    <a:blip r:embed="rId17"/>
                    <a:stretch>
                      <a:fillRect/>
                    </a:stretch>
                  </pic:blipFill>
                  <pic:spPr bwMode="auto">
                    <a:xfrm>
                      <a:off x="0" y="0"/>
                      <a:ext cx="1109345" cy="1298575"/>
                    </a:xfrm>
                    <a:prstGeom prst="rect">
                      <a:avLst/>
                    </a:prstGeom>
                  </pic:spPr>
                </pic:pic>
              </a:graphicData>
            </a:graphic>
          </wp:inline>
        </w:drawing>
      </w:r>
      <w:r>
        <w:t xml:space="preserve">  </w:t>
      </w:r>
      <w:r w:rsidRPr="002A307B">
        <w:rPr>
          <w:noProof/>
          <w:lang w:eastAsia="de-CH"/>
        </w:rPr>
        <w:drawing>
          <wp:inline distT="0" distB="0" distL="0" distR="0" wp14:anchorId="747E1389" wp14:editId="23C05F64">
            <wp:extent cx="1214120" cy="1120140"/>
            <wp:effectExtent l="0" t="0" r="0" b="0"/>
            <wp:docPr id="804397311" name="image247.png" descr="P577#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47.png"/>
                    <pic:cNvPicPr>
                      <a:picLocks noChangeAspect="1" noChangeArrowheads="1"/>
                    </pic:cNvPicPr>
                  </pic:nvPicPr>
                  <pic:blipFill>
                    <a:blip r:embed="rId18"/>
                    <a:stretch>
                      <a:fillRect/>
                    </a:stretch>
                  </pic:blipFill>
                  <pic:spPr bwMode="auto">
                    <a:xfrm>
                      <a:off x="0" y="0"/>
                      <a:ext cx="1214120" cy="1120140"/>
                    </a:xfrm>
                    <a:prstGeom prst="rect">
                      <a:avLst/>
                    </a:prstGeom>
                  </pic:spPr>
                </pic:pic>
              </a:graphicData>
            </a:graphic>
          </wp:inline>
        </w:drawing>
      </w:r>
    </w:p>
    <w:p w14:paraId="0725C541" w14:textId="77777777" w:rsidR="00F072F9" w:rsidRDefault="00F072F9" w:rsidP="00F072F9">
      <w:r>
        <w:lastRenderedPageBreak/>
        <w:t xml:space="preserve">Zweiter Switch:  </w:t>
      </w:r>
      <w:r w:rsidRPr="002A307B">
        <w:rPr>
          <w:noProof/>
          <w:lang w:eastAsia="de-CH"/>
        </w:rPr>
        <w:drawing>
          <wp:inline distT="0" distB="0" distL="0" distR="0" wp14:anchorId="2618331B" wp14:editId="096D59FE">
            <wp:extent cx="1411605" cy="1281430"/>
            <wp:effectExtent l="0" t="0" r="0" b="0"/>
            <wp:docPr id="1460814464" name="image154.png" descr="P5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54.png"/>
                    <pic:cNvPicPr>
                      <a:picLocks noChangeAspect="1" noChangeArrowheads="1"/>
                    </pic:cNvPicPr>
                  </pic:nvPicPr>
                  <pic:blipFill>
                    <a:blip r:embed="rId15"/>
                    <a:stretch>
                      <a:fillRect/>
                    </a:stretch>
                  </pic:blipFill>
                  <pic:spPr bwMode="auto">
                    <a:xfrm>
                      <a:off x="0" y="0"/>
                      <a:ext cx="1411605" cy="1281430"/>
                    </a:xfrm>
                    <a:prstGeom prst="rect">
                      <a:avLst/>
                    </a:prstGeom>
                  </pic:spPr>
                </pic:pic>
              </a:graphicData>
            </a:graphic>
          </wp:inline>
        </w:drawing>
      </w:r>
      <w:r>
        <w:t xml:space="preserve">  </w:t>
      </w:r>
      <w:r w:rsidRPr="002A307B">
        <w:rPr>
          <w:noProof/>
          <w:lang w:eastAsia="de-CH"/>
        </w:rPr>
        <w:drawing>
          <wp:inline distT="0" distB="0" distL="0" distR="0" wp14:anchorId="43222E2E" wp14:editId="11526A70">
            <wp:extent cx="1395095" cy="1008380"/>
            <wp:effectExtent l="0" t="0" r="0" b="0"/>
            <wp:docPr id="1460814465" name="image362.png" descr="P578#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62.png"/>
                    <pic:cNvPicPr>
                      <a:picLocks noChangeAspect="1" noChangeArrowheads="1"/>
                    </pic:cNvPicPr>
                  </pic:nvPicPr>
                  <pic:blipFill>
                    <a:blip r:embed="rId16"/>
                    <a:stretch>
                      <a:fillRect/>
                    </a:stretch>
                  </pic:blipFill>
                  <pic:spPr bwMode="auto">
                    <a:xfrm>
                      <a:off x="0" y="0"/>
                      <a:ext cx="1395095" cy="1008380"/>
                    </a:xfrm>
                    <a:prstGeom prst="rect">
                      <a:avLst/>
                    </a:prstGeom>
                  </pic:spPr>
                </pic:pic>
              </a:graphicData>
            </a:graphic>
          </wp:inline>
        </w:drawing>
      </w:r>
    </w:p>
    <w:p w14:paraId="4F0D1246" w14:textId="77777777" w:rsidR="00F072F9" w:rsidRDefault="00F072F9" w:rsidP="00F072F9">
      <w:r>
        <w:t>Pass auf! Ein Switch bedeutet immer, dass zwei nebeneinander stehende Karten vertauscht werden. Es geht also nicht darum, Buchstaben beliebig zu vertauschen.</w:t>
      </w:r>
    </w:p>
    <w:p w14:paraId="4382E218" w14:textId="77777777" w:rsidR="00F072F9" w:rsidRDefault="00F072F9" w:rsidP="00A3440F">
      <w:pPr>
        <w:numPr>
          <w:ilvl w:val="0"/>
          <w:numId w:val="10"/>
        </w:numPr>
        <w:ind w:left="714" w:hanging="357"/>
      </w:pPr>
      <w:r>
        <w:rPr>
          <w:color w:val="000000" w:themeColor="text1"/>
        </w:rPr>
        <w:t>Findet ein Wort, das durch einen Switch zu einem neuen Wort wird.</w:t>
      </w:r>
    </w:p>
    <w:p w14:paraId="0F288452" w14:textId="7ED6D061" w:rsidR="00F072F9" w:rsidRDefault="00F072F9" w:rsidP="00A3440F">
      <w:pPr>
        <w:numPr>
          <w:ilvl w:val="0"/>
          <w:numId w:val="10"/>
        </w:numPr>
        <w:ind w:left="714" w:hanging="357"/>
      </w:pPr>
      <w:r>
        <w:rPr>
          <w:color w:val="000000" w:themeColor="text1"/>
        </w:rPr>
        <w:t xml:space="preserve">Wie viele Switches braucht es, um von </w:t>
      </w:r>
      <w:r w:rsidRPr="00896F4E">
        <w:rPr>
          <w:b/>
          <w:bCs/>
          <w:color w:val="ED7D31" w:themeColor="accent2"/>
        </w:rPr>
        <w:t>LAUF</w:t>
      </w:r>
      <w:r>
        <w:rPr>
          <w:color w:val="000000" w:themeColor="text1"/>
        </w:rPr>
        <w:t xml:space="preserve"> auf </w:t>
      </w:r>
      <w:r w:rsidRPr="00896F4E">
        <w:rPr>
          <w:b/>
          <w:bCs/>
          <w:color w:val="ED7D31" w:themeColor="accent2"/>
        </w:rPr>
        <w:t>FAUL</w:t>
      </w:r>
      <w:r w:rsidRPr="00896F4E">
        <w:rPr>
          <w:color w:val="ED7D31" w:themeColor="accent2"/>
        </w:rPr>
        <w:t xml:space="preserve"> </w:t>
      </w:r>
      <w:r>
        <w:rPr>
          <w:color w:val="000000" w:themeColor="text1"/>
        </w:rPr>
        <w:t>zu kommen? Arbeitet dazu mit de</w:t>
      </w:r>
      <w:r w:rsidR="00C81F8C">
        <w:rPr>
          <w:color w:val="000000" w:themeColor="text1"/>
        </w:rPr>
        <w:t>n</w:t>
      </w:r>
      <w:r>
        <w:rPr>
          <w:color w:val="000000" w:themeColor="text1"/>
        </w:rPr>
        <w:t xml:space="preserve"> KV 1</w:t>
      </w:r>
      <w:r w:rsidR="00C81F8C">
        <w:rPr>
          <w:color w:val="000000" w:themeColor="text1"/>
        </w:rPr>
        <w:t xml:space="preserve"> und 2</w:t>
      </w:r>
      <w:r>
        <w:rPr>
          <w:color w:val="000000" w:themeColor="text1"/>
        </w:rPr>
        <w:t>.</w:t>
      </w:r>
    </w:p>
    <w:p w14:paraId="2068E9D9" w14:textId="77777777" w:rsidR="00F072F9" w:rsidRDefault="00F072F9" w:rsidP="00A3440F">
      <w:pPr>
        <w:numPr>
          <w:ilvl w:val="0"/>
          <w:numId w:val="10"/>
        </w:numPr>
        <w:ind w:left="714" w:hanging="357"/>
      </w:pPr>
      <w:r>
        <w:rPr>
          <w:color w:val="000000"/>
        </w:rPr>
        <w:t xml:space="preserve">Wie viele Switches sind nötig, um von </w:t>
      </w:r>
      <w:r w:rsidRPr="00896F4E">
        <w:rPr>
          <w:b/>
          <w:bCs/>
          <w:color w:val="ED7D31" w:themeColor="accent2"/>
        </w:rPr>
        <w:t>SCHUH</w:t>
      </w:r>
      <w:r w:rsidRPr="00896F4E">
        <w:rPr>
          <w:color w:val="ED7D31" w:themeColor="accent2"/>
        </w:rPr>
        <w:t xml:space="preserve"> </w:t>
      </w:r>
      <w:r>
        <w:rPr>
          <w:color w:val="000000"/>
        </w:rPr>
        <w:t xml:space="preserve">auf </w:t>
      </w:r>
      <w:r w:rsidRPr="00896F4E">
        <w:rPr>
          <w:b/>
          <w:bCs/>
          <w:color w:val="ED7D31" w:themeColor="accent2"/>
        </w:rPr>
        <w:t>HUSCH</w:t>
      </w:r>
      <w:r w:rsidRPr="00896F4E">
        <w:rPr>
          <w:color w:val="ED7D31" w:themeColor="accent2"/>
        </w:rPr>
        <w:t xml:space="preserve"> </w:t>
      </w:r>
      <w:r>
        <w:rPr>
          <w:color w:val="000000"/>
        </w:rPr>
        <w:t>zu kommen?</w:t>
      </w:r>
    </w:p>
    <w:p w14:paraId="4FB41F86" w14:textId="08F394A7" w:rsidR="00823CC3" w:rsidRDefault="00823CC3" w:rsidP="00823CC3"/>
    <w:p w14:paraId="160F098C" w14:textId="77777777" w:rsidR="00823CC3" w:rsidRPr="00823CC3" w:rsidRDefault="00823CC3" w:rsidP="00823CC3"/>
    <w:p w14:paraId="4C0B90E6" w14:textId="0230CE16" w:rsidR="00AD0617" w:rsidRPr="00AD0617" w:rsidRDefault="00AD0617" w:rsidP="00490775">
      <w:r>
        <w:rPr>
          <w:noProof/>
          <w:lang w:eastAsia="de-CH"/>
        </w:rPr>
        <w:drawing>
          <wp:inline distT="0" distB="0" distL="0" distR="0" wp14:anchorId="2059B304" wp14:editId="728403BA">
            <wp:extent cx="5731510" cy="2665819"/>
            <wp:effectExtent l="0" t="0" r="2540" b="1270"/>
            <wp:docPr id="62" name="image27.png" descr="P5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png"/>
                    <pic:cNvPicPr>
                      <a:picLocks noChangeAspect="1" noChangeArrowheads="1"/>
                    </pic:cNvPicPr>
                  </pic:nvPicPr>
                  <pic:blipFill>
                    <a:blip r:embed="rId19"/>
                    <a:stretch>
                      <a:fillRect/>
                    </a:stretch>
                  </pic:blipFill>
                  <pic:spPr bwMode="auto">
                    <a:xfrm>
                      <a:off x="0" y="0"/>
                      <a:ext cx="5731510" cy="2665819"/>
                    </a:xfrm>
                    <a:prstGeom prst="rect">
                      <a:avLst/>
                    </a:prstGeom>
                  </pic:spPr>
                </pic:pic>
              </a:graphicData>
            </a:graphic>
          </wp:inline>
        </w:drawing>
      </w:r>
    </w:p>
    <w:p w14:paraId="310F0446" w14:textId="44CE696C" w:rsidR="000D281E" w:rsidRDefault="00885845" w:rsidP="00490775">
      <w:pPr>
        <w:rPr>
          <w:b/>
          <w:bCs/>
          <w:color w:val="4472C4"/>
          <w:sz w:val="24"/>
          <w:szCs w:val="24"/>
        </w:rPr>
      </w:pPr>
      <w:r>
        <w:rPr>
          <w:noProof/>
          <w:lang w:eastAsia="de-CH"/>
        </w:rPr>
        <mc:AlternateContent>
          <mc:Choice Requires="wpg">
            <w:drawing>
              <wp:inline distT="0" distB="0" distL="0" distR="0" wp14:anchorId="1AB496BB" wp14:editId="07777777">
                <wp:extent cx="353695" cy="306705"/>
                <wp:effectExtent l="0" t="0" r="0" b="0"/>
                <wp:docPr id="26" name="Group 26" descr="P586#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27" name="Group 27"/>
                        <wpg:cNvGrpSpPr/>
                        <wpg:grpSpPr>
                          <a:xfrm>
                            <a:off x="0" y="0"/>
                            <a:ext cx="353160" cy="306000"/>
                            <a:chOff x="0" y="0"/>
                            <a:chExt cx="0" cy="0"/>
                          </a:xfrm>
                        </wpg:grpSpPr>
                        <wps:wsp>
                          <wps:cNvPr id="28" name="Rectangle 28"/>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9"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30"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049CF45B" id="Group 26" o:spid="_x0000_s1026" alt="P586#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">
                <v:group id="Group 27"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8"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">
                    <v:imagedata r:id="rId10" o:title=""/>
                  </v:shape>
                </v:group>
                <w10:anchorlock/>
              </v:group>
            </w:pict>
          </mc:Fallback>
        </mc:AlternateContent>
      </w:r>
      <w:r>
        <w:rPr>
          <w:b/>
          <w:bCs/>
          <w:color w:val="4472C4" w:themeColor="accent1"/>
          <w:sz w:val="24"/>
          <w:szCs w:val="24"/>
        </w:rPr>
        <w:t xml:space="preserve"> Rätsel </w:t>
      </w:r>
      <w:r w:rsidR="00823CC3">
        <w:rPr>
          <w:b/>
          <w:bCs/>
          <w:color w:val="4472C4" w:themeColor="accent1"/>
          <w:sz w:val="24"/>
          <w:szCs w:val="24"/>
        </w:rPr>
        <w:t>8</w:t>
      </w:r>
      <w:r>
        <w:rPr>
          <w:b/>
          <w:bCs/>
          <w:color w:val="4472C4" w:themeColor="accent1"/>
          <w:sz w:val="24"/>
          <w:szCs w:val="24"/>
        </w:rPr>
        <w:t xml:space="preserve"> – </w:t>
      </w:r>
      <w:r w:rsidR="00C0036D">
        <w:rPr>
          <w:b/>
          <w:bCs/>
          <w:color w:val="4472C4" w:themeColor="accent1"/>
          <w:sz w:val="24"/>
          <w:szCs w:val="24"/>
        </w:rPr>
        <w:t xml:space="preserve">Beschädigte </w:t>
      </w:r>
      <w:r>
        <w:rPr>
          <w:b/>
          <w:bCs/>
          <w:color w:val="4472C4" w:themeColor="accent1"/>
          <w:sz w:val="24"/>
          <w:szCs w:val="24"/>
        </w:rPr>
        <w:t>Nachrichten</w:t>
      </w:r>
    </w:p>
    <w:p w14:paraId="5A2EE5FE" w14:textId="5B9B8340" w:rsidR="000D281E" w:rsidRDefault="00885845">
      <w:r>
        <w:t xml:space="preserve">Die Biber haben immer einen </w:t>
      </w:r>
      <w:r w:rsidR="00193174">
        <w:t>Wett</w:t>
      </w:r>
      <w:r>
        <w:t>erbeobachter auf dem nächsten Berg</w:t>
      </w:r>
      <w:r w:rsidR="00C0036D">
        <w:t xml:space="preserve">. Der Wetterbeobachter </w:t>
      </w:r>
      <w:r w:rsidR="00823CC3">
        <w:t xml:space="preserve">kodiert und </w:t>
      </w:r>
      <w:r w:rsidR="001253A6">
        <w:t>sendet</w:t>
      </w:r>
      <w:r w:rsidR="00C0036D">
        <w:t xml:space="preserve"> </w:t>
      </w:r>
      <w:r w:rsidR="001253A6">
        <w:t>seine Nachrichten</w:t>
      </w:r>
      <w:r w:rsidR="00C0036D">
        <w:t xml:space="preserve"> mit Rauchzeichen ins Tal. </w:t>
      </w:r>
      <w:r w:rsidR="001253A6">
        <w:t>Dazu verwendet er</w:t>
      </w:r>
      <w:r>
        <w:t xml:space="preserve"> nur zwei </w:t>
      </w:r>
      <w:r w:rsidR="001253A6">
        <w:t xml:space="preserve">unterschiedliche </w:t>
      </w:r>
      <w:r w:rsidRPr="00BF1F00">
        <w:rPr>
          <w:b/>
          <w:bCs/>
        </w:rPr>
        <w:t>Signale</w:t>
      </w:r>
      <w:r>
        <w:t xml:space="preserve"> (</w:t>
      </w:r>
      <w:r w:rsidR="00AD0617">
        <w:t>«</w:t>
      </w:r>
      <w:r>
        <w:t>grosse Wolke</w:t>
      </w:r>
      <w:r w:rsidR="00AD0617">
        <w:t>»</w:t>
      </w:r>
      <w:r>
        <w:t xml:space="preserve"> und </w:t>
      </w:r>
      <w:r w:rsidR="00AD0617">
        <w:t>«</w:t>
      </w:r>
      <w:r>
        <w:t>kleine Wolke</w:t>
      </w:r>
      <w:r w:rsidR="00AD0617">
        <w:t>»</w:t>
      </w:r>
      <w:r>
        <w:t>)</w:t>
      </w:r>
      <w:r w:rsidR="001253A6">
        <w:t xml:space="preserve">. </w:t>
      </w:r>
      <w:r w:rsidR="00CB2849">
        <w:t>Der Biber</w:t>
      </w:r>
      <w:r w:rsidR="001253A6">
        <w:t xml:space="preserve"> schickt seine Wetternachrichten</w:t>
      </w:r>
      <w:r w:rsidR="00CB2849">
        <w:t xml:space="preserve"> </w:t>
      </w:r>
      <w:r w:rsidR="0064040B">
        <w:t xml:space="preserve">immer </w:t>
      </w:r>
      <w:r w:rsidR="00BF7A58">
        <w:t>in einer</w:t>
      </w:r>
      <w:r w:rsidR="0064040B">
        <w:t xml:space="preserve"> Folge von drei Signalen</w:t>
      </w:r>
      <w:r>
        <w:t>.</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tblCellMar>
        <w:tblLook w:val="0400" w:firstRow="0" w:lastRow="0" w:firstColumn="0" w:lastColumn="0" w:noHBand="0" w:noVBand="1"/>
      </w:tblPr>
      <w:tblGrid>
        <w:gridCol w:w="421"/>
        <w:gridCol w:w="1605"/>
        <w:gridCol w:w="1606"/>
        <w:gridCol w:w="1608"/>
        <w:gridCol w:w="3776"/>
      </w:tblGrid>
      <w:tr w:rsidR="000D281E" w14:paraId="565E54CB" w14:textId="77777777" w:rsidTr="00FD0FDA">
        <w:trPr>
          <w:trHeight w:val="624"/>
        </w:trPr>
        <w:tc>
          <w:tcPr>
            <w:tcW w:w="4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9841BE" w14:textId="77777777" w:rsidR="000D281E" w:rsidRDefault="00885845" w:rsidP="00FD0FDA">
            <w:pPr>
              <w:keepNext/>
              <w:keepLines/>
              <w:spacing w:after="0"/>
            </w:pPr>
            <w:r>
              <w:lastRenderedPageBreak/>
              <w:t>1</w:t>
            </w:r>
          </w:p>
        </w:tc>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0C651" w14:textId="77777777" w:rsidR="000D281E" w:rsidRDefault="00885845" w:rsidP="00FD0FDA">
            <w:pPr>
              <w:keepNext/>
              <w:keepLines/>
              <w:spacing w:after="0"/>
              <w:jc w:val="center"/>
            </w:pPr>
            <w:r>
              <w:rPr>
                <w:noProof/>
                <w:lang w:eastAsia="de-CH"/>
              </w:rPr>
              <mc:AlternateContent>
                <mc:Choice Requires="wps">
                  <w:drawing>
                    <wp:inline distT="0" distB="0" distL="0" distR="0" wp14:anchorId="7A5DF480" wp14:editId="07777777">
                      <wp:extent cx="718185" cy="318135"/>
                      <wp:effectExtent l="0" t="0" r="0" b="0"/>
                      <wp:docPr id="31" name="Cloud 31" descr="P589C2T14TB9#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308D56CC"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7A5DF480" id="Cloud 31" o:spid="_x0000_s1026" alt="P589C2T14TB9#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&#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308D56CC" w14:textId="77777777" w:rsidR="00E66F4E" w:rsidRDefault="00E66F4E">
                            <w:pPr>
                              <w:pStyle w:val="Rahmeninhalt"/>
                              <w:spacing w:after="0" w:line="240" w:lineRule="auto"/>
                            </w:pPr>
                          </w:p>
                        </w:txbxContent>
                      </v:textbox>
                      <w10:anchorlock/>
                    </v:shape>
                  </w:pict>
                </mc:Fallback>
              </mc:AlternateConten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7E50C6" w14:textId="77777777" w:rsidR="000D281E" w:rsidRDefault="00885845" w:rsidP="00FD0FDA">
            <w:pPr>
              <w:keepNext/>
              <w:keepLines/>
              <w:spacing w:after="0"/>
              <w:jc w:val="center"/>
            </w:pPr>
            <w:r>
              <w:rPr>
                <w:noProof/>
                <w:lang w:eastAsia="de-CH"/>
              </w:rPr>
              <mc:AlternateContent>
                <mc:Choice Requires="wps">
                  <w:drawing>
                    <wp:inline distT="0" distB="0" distL="0" distR="0" wp14:anchorId="3975767C" wp14:editId="07777777">
                      <wp:extent cx="718185" cy="318135"/>
                      <wp:effectExtent l="0" t="0" r="0" b="0"/>
                      <wp:docPr id="32" name="Cloud 32" descr="P590C3T14TB10#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7B04FA47"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3975767C" id="Cloud 32" o:spid="_x0000_s1027" alt="P590C3T14TB10#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7B04FA47" w14:textId="77777777" w:rsidR="00E66F4E" w:rsidRDefault="00E66F4E">
                            <w:pPr>
                              <w:pStyle w:val="Rahmeninhalt"/>
                              <w:spacing w:after="0" w:line="240" w:lineRule="auto"/>
                            </w:pPr>
                          </w:p>
                        </w:txbxContent>
                      </v:textbox>
                      <w10:anchorlock/>
                    </v:shape>
                  </w:pict>
                </mc:Fallback>
              </mc:AlternateConten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8C698B" w14:textId="77777777" w:rsidR="000D281E" w:rsidRDefault="00885845" w:rsidP="00FD0FDA">
            <w:pPr>
              <w:keepNext/>
              <w:keepLines/>
              <w:spacing w:after="0"/>
              <w:jc w:val="center"/>
            </w:pPr>
            <w:r>
              <w:rPr>
                <w:noProof/>
                <w:lang w:eastAsia="de-CH"/>
              </w:rPr>
              <mc:AlternateContent>
                <mc:Choice Requires="wps">
                  <w:drawing>
                    <wp:inline distT="0" distB="0" distL="0" distR="0" wp14:anchorId="003F925B" wp14:editId="07777777">
                      <wp:extent cx="718185" cy="318135"/>
                      <wp:effectExtent l="0" t="0" r="0" b="0"/>
                      <wp:docPr id="33" name="Cloud 33" descr="P591C4T14TB11#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1A939487"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03F925B" id="Cloud 33" o:spid="_x0000_s1028" alt="P591C4T14TB11#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Cdlgzb&#10;FQIAAG8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1A939487" w14:textId="77777777" w:rsidR="00E66F4E" w:rsidRDefault="00E66F4E">
                            <w:pPr>
                              <w:pStyle w:val="Rahmeninhalt"/>
                              <w:spacing w:after="0" w:line="240" w:lineRule="auto"/>
                            </w:pPr>
                          </w:p>
                        </w:txbxContent>
                      </v:textbox>
                      <w10:anchorlock/>
                    </v:shape>
                  </w:pict>
                </mc:Fallback>
              </mc:AlternateContent>
            </w:r>
          </w:p>
        </w:tc>
        <w:tc>
          <w:tcPr>
            <w:tcW w:w="37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A592DE" w14:textId="77777777" w:rsidR="000D281E" w:rsidRDefault="00885845" w:rsidP="00FD0FDA">
            <w:pPr>
              <w:keepNext/>
              <w:keepLines/>
              <w:spacing w:after="0"/>
            </w:pPr>
            <w:r>
              <w:t>Es kommt ein Gewitter.</w:t>
            </w:r>
          </w:p>
        </w:tc>
      </w:tr>
      <w:tr w:rsidR="000D281E" w14:paraId="50FB707F" w14:textId="77777777" w:rsidTr="00FD0FDA">
        <w:trPr>
          <w:trHeight w:val="624"/>
        </w:trPr>
        <w:tc>
          <w:tcPr>
            <w:tcW w:w="4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F999B5" w14:textId="77777777" w:rsidR="000D281E" w:rsidRDefault="00885845" w:rsidP="00FD0FDA">
            <w:pPr>
              <w:keepNext/>
              <w:keepLines/>
              <w:spacing w:after="0"/>
            </w:pPr>
            <w:r>
              <w:t>2</w:t>
            </w:r>
          </w:p>
        </w:tc>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A258D8" w14:textId="77777777" w:rsidR="000D281E" w:rsidRDefault="00885845" w:rsidP="00FD0FDA">
            <w:pPr>
              <w:keepNext/>
              <w:keepLines/>
              <w:spacing w:after="0"/>
              <w:jc w:val="center"/>
            </w:pPr>
            <w:r>
              <w:rPr>
                <w:noProof/>
                <w:lang w:eastAsia="de-CH"/>
              </w:rPr>
              <mc:AlternateContent>
                <mc:Choice Requires="wps">
                  <w:drawing>
                    <wp:inline distT="0" distB="0" distL="0" distR="0" wp14:anchorId="67E89EF2" wp14:editId="07777777">
                      <wp:extent cx="718185" cy="318135"/>
                      <wp:effectExtent l="0" t="0" r="0" b="0"/>
                      <wp:docPr id="34" name="Cloud 34" descr="P595C7T14TB12#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6FFBD3EC"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67E89EF2" id="Cloud 34" o:spid="_x0000_s1029" alt="P595C7T14TB12#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Ba3x8A&#10;FQIAAG8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6FFBD3EC" w14:textId="77777777" w:rsidR="00E66F4E" w:rsidRDefault="00E66F4E">
                            <w:pPr>
                              <w:pStyle w:val="Rahmeninhalt"/>
                              <w:spacing w:after="0" w:line="240" w:lineRule="auto"/>
                            </w:pPr>
                          </w:p>
                        </w:txbxContent>
                      </v:textbox>
                      <w10:anchorlock/>
                    </v:shape>
                  </w:pict>
                </mc:Fallback>
              </mc:AlternateConten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DCCCAD" w14:textId="77777777" w:rsidR="000D281E" w:rsidRDefault="00885845" w:rsidP="00FD0FDA">
            <w:pPr>
              <w:keepNext/>
              <w:keepLines/>
              <w:spacing w:after="0"/>
              <w:jc w:val="center"/>
            </w:pPr>
            <w:r>
              <w:rPr>
                <w:noProof/>
                <w:lang w:eastAsia="de-CH"/>
              </w:rPr>
              <mc:AlternateContent>
                <mc:Choice Requires="wps">
                  <w:drawing>
                    <wp:inline distT="0" distB="0" distL="0" distR="0" wp14:anchorId="7D9032A4" wp14:editId="07777777">
                      <wp:extent cx="270510" cy="175260"/>
                      <wp:effectExtent l="0" t="0" r="0" b="0"/>
                      <wp:docPr id="35" name="Cloud 35" descr="P596C8T14TB13#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36AF6883"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7D9032A4" id="Cloud 35" o:spid="_x0000_s1030" alt="P596C8T14TB13#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T8eOUxACAABv&#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36AF6883" w14:textId="77777777" w:rsidR="00E66F4E" w:rsidRDefault="00E66F4E">
                            <w:pPr>
                              <w:pStyle w:val="Rahmeninhalt"/>
                              <w:spacing w:after="0" w:line="240" w:lineRule="auto"/>
                            </w:pPr>
                          </w:p>
                        </w:txbxContent>
                      </v:textbox>
                      <w10:anchorlock/>
                    </v:shape>
                  </w:pict>
                </mc:Fallback>
              </mc:AlternateConten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529ED" w14:textId="77777777" w:rsidR="000D281E" w:rsidRDefault="00885845" w:rsidP="00FD0FDA">
            <w:pPr>
              <w:keepNext/>
              <w:keepLines/>
              <w:spacing w:after="0"/>
              <w:jc w:val="center"/>
            </w:pPr>
            <w:r>
              <w:rPr>
                <w:noProof/>
                <w:lang w:eastAsia="de-CH"/>
              </w:rPr>
              <mc:AlternateContent>
                <mc:Choice Requires="wps">
                  <w:drawing>
                    <wp:inline distT="0" distB="0" distL="0" distR="0" wp14:anchorId="62A24BF9" wp14:editId="07777777">
                      <wp:extent cx="718185" cy="318135"/>
                      <wp:effectExtent l="0" t="0" r="0" b="0"/>
                      <wp:docPr id="36" name="Cloud 36" descr="P597C9T14TB14#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1C0157D6"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62A24BF9" id="Cloud 36" o:spid="_x0000_s1031" alt="P597C9T14TB14#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DAQRZP&#10;FQIAAG8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1C0157D6" w14:textId="77777777" w:rsidR="00E66F4E" w:rsidRDefault="00E66F4E">
                            <w:pPr>
                              <w:pStyle w:val="Rahmeninhalt"/>
                              <w:spacing w:after="0" w:line="240" w:lineRule="auto"/>
                            </w:pPr>
                          </w:p>
                        </w:txbxContent>
                      </v:textbox>
                      <w10:anchorlock/>
                    </v:shape>
                  </w:pict>
                </mc:Fallback>
              </mc:AlternateContent>
            </w:r>
          </w:p>
        </w:tc>
        <w:tc>
          <w:tcPr>
            <w:tcW w:w="37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3748D9" w14:textId="77777777" w:rsidR="000D281E" w:rsidRDefault="00885845" w:rsidP="00FD0FDA">
            <w:pPr>
              <w:keepNext/>
              <w:keepLines/>
              <w:spacing w:after="0"/>
            </w:pPr>
            <w:r>
              <w:t>Es wird bedeckt und regnerisch.</w:t>
            </w:r>
          </w:p>
        </w:tc>
      </w:tr>
      <w:tr w:rsidR="000D281E" w14:paraId="17939200" w14:textId="77777777" w:rsidTr="00FD0FDA">
        <w:trPr>
          <w:trHeight w:val="624"/>
        </w:trPr>
        <w:tc>
          <w:tcPr>
            <w:tcW w:w="4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D5EC4" w14:textId="77777777" w:rsidR="000D281E" w:rsidRDefault="00885845" w:rsidP="00FD0FDA">
            <w:pPr>
              <w:keepNext/>
              <w:keepLines/>
              <w:spacing w:after="0"/>
            </w:pPr>
            <w:r>
              <w:t>3</w:t>
            </w:r>
          </w:p>
        </w:tc>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1E7B2" w14:textId="77777777" w:rsidR="000D281E" w:rsidRDefault="00885845" w:rsidP="00FD0FDA">
            <w:pPr>
              <w:keepNext/>
              <w:keepLines/>
              <w:spacing w:after="0"/>
              <w:jc w:val="center"/>
            </w:pPr>
            <w:r>
              <w:rPr>
                <w:noProof/>
                <w:lang w:eastAsia="de-CH"/>
              </w:rPr>
              <mc:AlternateContent>
                <mc:Choice Requires="wps">
                  <w:drawing>
                    <wp:inline distT="0" distB="0" distL="0" distR="0" wp14:anchorId="29AF13E0" wp14:editId="07777777">
                      <wp:extent cx="270510" cy="175260"/>
                      <wp:effectExtent l="0" t="0" r="0" b="0"/>
                      <wp:docPr id="37" name="Cloud 37" descr="P601C12T14TB15#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526770CE"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29AF13E0" id="Cloud 37" o:spid="_x0000_s1032" alt="P601C12T14TB15#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w0qnmhACAABw&#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526770CE" w14:textId="77777777" w:rsidR="00E66F4E" w:rsidRDefault="00E66F4E">
                            <w:pPr>
                              <w:pStyle w:val="Rahmeninhalt"/>
                              <w:spacing w:after="0" w:line="240" w:lineRule="auto"/>
                            </w:pPr>
                          </w:p>
                        </w:txbxContent>
                      </v:textbox>
                      <w10:anchorlock/>
                    </v:shape>
                  </w:pict>
                </mc:Fallback>
              </mc:AlternateConten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EED82" w14:textId="77777777" w:rsidR="000D281E" w:rsidRDefault="00885845" w:rsidP="00FD0FDA">
            <w:pPr>
              <w:keepNext/>
              <w:keepLines/>
              <w:spacing w:after="0"/>
              <w:jc w:val="center"/>
            </w:pPr>
            <w:r>
              <w:rPr>
                <w:noProof/>
                <w:lang w:eastAsia="de-CH"/>
              </w:rPr>
              <mc:AlternateContent>
                <mc:Choice Requires="wps">
                  <w:drawing>
                    <wp:inline distT="0" distB="0" distL="0" distR="0" wp14:anchorId="020CB64F" wp14:editId="07777777">
                      <wp:extent cx="718185" cy="318135"/>
                      <wp:effectExtent l="0" t="0" r="0" b="0"/>
                      <wp:docPr id="38" name="Cloud 38" descr="P602C13T14TB16#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6E36661F"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20CB64F" id="Cloud 38" o:spid="_x0000_s1033" alt="P602C13T14TB16#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CYUm4G&#10;FQIAAHA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6E36661F" w14:textId="77777777" w:rsidR="00E66F4E" w:rsidRDefault="00E66F4E">
                            <w:pPr>
                              <w:pStyle w:val="Rahmeninhalt"/>
                              <w:spacing w:after="0" w:line="240" w:lineRule="auto"/>
                            </w:pPr>
                          </w:p>
                        </w:txbxContent>
                      </v:textbox>
                      <w10:anchorlock/>
                    </v:shape>
                  </w:pict>
                </mc:Fallback>
              </mc:AlternateConten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645DC7" w14:textId="77777777" w:rsidR="000D281E" w:rsidRDefault="00885845" w:rsidP="00FD0FDA">
            <w:pPr>
              <w:keepNext/>
              <w:keepLines/>
              <w:spacing w:after="0"/>
              <w:jc w:val="center"/>
            </w:pPr>
            <w:r>
              <w:rPr>
                <w:noProof/>
                <w:lang w:eastAsia="de-CH"/>
              </w:rPr>
              <mc:AlternateContent>
                <mc:Choice Requires="wps">
                  <w:drawing>
                    <wp:inline distT="0" distB="0" distL="0" distR="0" wp14:anchorId="61F1DF94" wp14:editId="07777777">
                      <wp:extent cx="270510" cy="175260"/>
                      <wp:effectExtent l="0" t="0" r="0" b="0"/>
                      <wp:docPr id="39" name="Cloud 39" descr="P603C14T14TB17#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135E58C4"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61F1DF94" id="Cloud 39" o:spid="_x0000_s1034" alt="P603C14T14TB17#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135E58C4" w14:textId="77777777" w:rsidR="00E66F4E" w:rsidRDefault="00E66F4E">
                            <w:pPr>
                              <w:pStyle w:val="Rahmeninhalt"/>
                              <w:spacing w:after="0" w:line="240" w:lineRule="auto"/>
                            </w:pPr>
                          </w:p>
                        </w:txbxContent>
                      </v:textbox>
                      <w10:anchorlock/>
                    </v:shape>
                  </w:pict>
                </mc:Fallback>
              </mc:AlternateContent>
            </w:r>
          </w:p>
        </w:tc>
        <w:tc>
          <w:tcPr>
            <w:tcW w:w="37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48CB9F" w14:textId="77777777" w:rsidR="000D281E" w:rsidRDefault="00885845" w:rsidP="00FD0FDA">
            <w:pPr>
              <w:keepNext/>
              <w:keepLines/>
              <w:spacing w:after="0"/>
            </w:pPr>
            <w:r>
              <w:t>Es wird trocken mit wenigen Wolken.</w:t>
            </w:r>
          </w:p>
        </w:tc>
      </w:tr>
      <w:tr w:rsidR="000D281E" w14:paraId="7BA56F44" w14:textId="77777777" w:rsidTr="00FD0FDA">
        <w:trPr>
          <w:trHeight w:val="624"/>
        </w:trPr>
        <w:tc>
          <w:tcPr>
            <w:tcW w:w="4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98DEE6" w14:textId="77777777" w:rsidR="000D281E" w:rsidRDefault="00885845" w:rsidP="00FD0FDA">
            <w:pPr>
              <w:keepNext/>
              <w:keepLines/>
              <w:spacing w:after="0"/>
            </w:pPr>
            <w:r>
              <w:t>4</w:t>
            </w:r>
          </w:p>
        </w:tc>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EBF9A1" w14:textId="77777777" w:rsidR="000D281E" w:rsidRDefault="00885845" w:rsidP="00FD0FDA">
            <w:pPr>
              <w:keepNext/>
              <w:keepLines/>
              <w:spacing w:after="0"/>
              <w:jc w:val="center"/>
            </w:pPr>
            <w:r>
              <w:rPr>
                <w:noProof/>
                <w:lang w:eastAsia="de-CH"/>
              </w:rPr>
              <mc:AlternateContent>
                <mc:Choice Requires="wps">
                  <w:drawing>
                    <wp:inline distT="0" distB="0" distL="0" distR="0" wp14:anchorId="05165B1A" wp14:editId="07777777">
                      <wp:extent cx="270510" cy="175260"/>
                      <wp:effectExtent l="0" t="0" r="0" b="0"/>
                      <wp:docPr id="40" name="Cloud 40" descr="P607C17T14TB18#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0C6C2CD5"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5165B1A" id="Cloud 40" o:spid="_x0000_s1035" alt="P607C17T14TB18#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sILGhxACAABw&#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0C6C2CD5" w14:textId="77777777" w:rsidR="00E66F4E" w:rsidRDefault="00E66F4E">
                            <w:pPr>
                              <w:pStyle w:val="Rahmeninhalt"/>
                              <w:spacing w:after="0" w:line="240" w:lineRule="auto"/>
                            </w:pPr>
                          </w:p>
                        </w:txbxContent>
                      </v:textbox>
                      <w10:anchorlock/>
                    </v:shape>
                  </w:pict>
                </mc:Fallback>
              </mc:AlternateConten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E88E4" w14:textId="77777777" w:rsidR="000D281E" w:rsidRDefault="00885845" w:rsidP="00FD0FDA">
            <w:pPr>
              <w:keepNext/>
              <w:keepLines/>
              <w:spacing w:after="0"/>
              <w:jc w:val="center"/>
            </w:pPr>
            <w:r>
              <w:rPr>
                <w:noProof/>
                <w:lang w:eastAsia="de-CH"/>
              </w:rPr>
              <mc:AlternateContent>
                <mc:Choice Requires="wps">
                  <w:drawing>
                    <wp:inline distT="0" distB="0" distL="0" distR="0" wp14:anchorId="4D44463B" wp14:editId="07777777">
                      <wp:extent cx="270510" cy="175260"/>
                      <wp:effectExtent l="0" t="0" r="0" b="0"/>
                      <wp:docPr id="42" name="Cloud 42" descr="P608C18T14TB19#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508C98E9"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4D44463B" id="Cloud 42" o:spid="_x0000_s1036" alt="P608C18T14TB19#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C92SAhACAABx&#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508C98E9" w14:textId="77777777" w:rsidR="00E66F4E" w:rsidRDefault="00E66F4E">
                            <w:pPr>
                              <w:pStyle w:val="Rahmeninhalt"/>
                              <w:spacing w:after="0" w:line="240" w:lineRule="auto"/>
                            </w:pPr>
                          </w:p>
                        </w:txbxContent>
                      </v:textbox>
                      <w10:anchorlock/>
                    </v:shape>
                  </w:pict>
                </mc:Fallback>
              </mc:AlternateConten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9F8E76" w14:textId="77777777" w:rsidR="000D281E" w:rsidRDefault="00885845" w:rsidP="00FD0FDA">
            <w:pPr>
              <w:keepNext/>
              <w:keepLines/>
              <w:spacing w:after="0"/>
              <w:jc w:val="center"/>
            </w:pPr>
            <w:r>
              <w:rPr>
                <w:noProof/>
                <w:lang w:eastAsia="de-CH"/>
              </w:rPr>
              <mc:AlternateContent>
                <mc:Choice Requires="wps">
                  <w:drawing>
                    <wp:inline distT="0" distB="0" distL="0" distR="0" wp14:anchorId="77DAC2D7" wp14:editId="07777777">
                      <wp:extent cx="270510" cy="175260"/>
                      <wp:effectExtent l="0" t="0" r="0" b="0"/>
                      <wp:docPr id="44" name="Cloud 44" descr="P609C19T14TB20#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7818863E"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77DAC2D7" id="Cloud 44" o:spid="_x0000_s1037" alt="P609C19T14TB20#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&#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7818863E" w14:textId="77777777" w:rsidR="00E66F4E" w:rsidRDefault="00E66F4E">
                            <w:pPr>
                              <w:pStyle w:val="Rahmeninhalt"/>
                              <w:spacing w:after="0" w:line="240" w:lineRule="auto"/>
                            </w:pPr>
                          </w:p>
                        </w:txbxContent>
                      </v:textbox>
                      <w10:anchorlock/>
                    </v:shape>
                  </w:pict>
                </mc:Fallback>
              </mc:AlternateContent>
            </w:r>
          </w:p>
        </w:tc>
        <w:tc>
          <w:tcPr>
            <w:tcW w:w="377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FA9A23" w14:textId="77777777" w:rsidR="000D281E" w:rsidRDefault="00885845" w:rsidP="00FD0FDA">
            <w:pPr>
              <w:keepNext/>
              <w:keepLines/>
              <w:spacing w:after="0"/>
            </w:pPr>
            <w:r>
              <w:t>Es wird wolkenlos und sonnig.</w:t>
            </w:r>
          </w:p>
        </w:tc>
      </w:tr>
    </w:tbl>
    <w:p w14:paraId="44F69B9A" w14:textId="77777777" w:rsidR="000D281E" w:rsidRDefault="000D281E"/>
    <w:p w14:paraId="5A1575D6" w14:textId="208B1B7A" w:rsidR="000D281E" w:rsidRDefault="00885845">
      <w:r>
        <w:t xml:space="preserve">Die Biber im Tal können die Signale </w:t>
      </w:r>
      <w:r w:rsidR="001253A6">
        <w:t>vom</w:t>
      </w:r>
      <w:r>
        <w:t xml:space="preserve"> Berg wegen Nebel nicht genau erkennen. An den Stellen, </w:t>
      </w:r>
      <w:r w:rsidR="001253A6">
        <w:t xml:space="preserve">an denen </w:t>
      </w:r>
      <w:r>
        <w:t xml:space="preserve">sie unsicher sind, schreiben sie ein </w:t>
      </w:r>
      <w:r w:rsidR="00AD0617">
        <w:t>«</w:t>
      </w:r>
      <w:r w:rsidRPr="00AD0617">
        <w:rPr>
          <w:b/>
          <w:bCs/>
          <w:color w:val="ED7D31" w:themeColor="accent2"/>
          <w:sz w:val="28"/>
          <w:szCs w:val="28"/>
        </w:rPr>
        <w:t>?</w:t>
      </w:r>
      <w:r w:rsidR="00AD0617">
        <w:t>»</w:t>
      </w:r>
      <w:r>
        <w:t xml:space="preserve">. </w:t>
      </w:r>
      <w:r w:rsidR="00CB2849">
        <w:t>Hilf den Bibern</w:t>
      </w:r>
      <w:r>
        <w:t xml:space="preserve"> die Nachrichten trotzdem zu verstehen? Gibt es manchmal mehrere Möglichkeiten?</w:t>
      </w:r>
      <w:r w:rsidR="00C575A4">
        <w:t xml:space="preserve"> Arbeite dazu mit der KV </w:t>
      </w:r>
      <w:r w:rsidR="00C81F8C">
        <w:t>4</w:t>
      </w:r>
      <w:r w:rsidR="00C575A4">
        <w:t>.</w:t>
      </w:r>
    </w:p>
    <w:tbl>
      <w:tblPr>
        <w:tblW w:w="5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22"/>
        <w:gridCol w:w="1606"/>
        <w:gridCol w:w="1606"/>
        <w:gridCol w:w="1606"/>
      </w:tblGrid>
      <w:tr w:rsidR="000D281E" w14:paraId="3241CC8B" w14:textId="77777777">
        <w:trPr>
          <w:trHeight w:val="624"/>
        </w:trPr>
        <w:tc>
          <w:tcPr>
            <w:tcW w:w="4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3BC65F" w14:textId="77777777" w:rsidR="000D281E" w:rsidRDefault="00885845" w:rsidP="00FD0FDA">
            <w:pPr>
              <w:keepNext/>
              <w:keepLines/>
              <w:spacing w:after="0"/>
            </w:pPr>
            <w:r>
              <w:t>A</w: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07D11E" w14:textId="77777777" w:rsidR="000D281E" w:rsidRDefault="00885845" w:rsidP="00FD0FDA">
            <w:pPr>
              <w:keepNext/>
              <w:keepLines/>
              <w:spacing w:after="0"/>
              <w:jc w:val="center"/>
            </w:pPr>
            <w:r>
              <w:rPr>
                <w:noProof/>
                <w:lang w:eastAsia="de-CH"/>
              </w:rPr>
              <mc:AlternateContent>
                <mc:Choice Requires="wps">
                  <w:drawing>
                    <wp:inline distT="0" distB="0" distL="0" distR="0" wp14:anchorId="06DE7FF9" wp14:editId="07777777">
                      <wp:extent cx="718185" cy="318135"/>
                      <wp:effectExtent l="0" t="0" r="0" b="0"/>
                      <wp:docPr id="46" name="Cloud 46" descr="P615C2T15TB21#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41508A3C"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6DE7FF9" id="Cloud 46" o:spid="_x0000_s1038" alt="P615C2T15TB21#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41508A3C" w14:textId="77777777" w:rsidR="00E66F4E" w:rsidRDefault="00E66F4E">
                            <w:pPr>
                              <w:pStyle w:val="Rahmeninhalt"/>
                              <w:spacing w:after="0" w:line="240" w:lineRule="auto"/>
                            </w:pPr>
                          </w:p>
                        </w:txbxContent>
                      </v:textbox>
                      <w10:anchorlock/>
                    </v:shape>
                  </w:pict>
                </mc:Fallback>
              </mc:AlternateConten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D6B1D6" w14:textId="77777777" w:rsidR="000D281E" w:rsidRDefault="00885845" w:rsidP="00FD0FDA">
            <w:pPr>
              <w:keepNext/>
              <w:keepLines/>
              <w:spacing w:after="0"/>
              <w:jc w:val="center"/>
            </w:pPr>
            <w:r>
              <w:rPr>
                <w:noProof/>
                <w:lang w:eastAsia="de-CH"/>
              </w:rPr>
              <mc:AlternateContent>
                <mc:Choice Requires="wps">
                  <w:drawing>
                    <wp:inline distT="0" distB="0" distL="0" distR="0" wp14:anchorId="522891A9" wp14:editId="07777777">
                      <wp:extent cx="718185" cy="318135"/>
                      <wp:effectExtent l="0" t="0" r="0" b="0"/>
                      <wp:docPr id="48" name="Cloud 48" descr="P616C3T15TB22#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17DBC151"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522891A9" id="Cloud 48" o:spid="_x0000_s1039" alt="P616C3T15TB22#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17DBC151" w14:textId="77777777" w:rsidR="00E66F4E" w:rsidRDefault="00E66F4E">
                            <w:pPr>
                              <w:pStyle w:val="Rahmeninhalt"/>
                              <w:spacing w:after="0" w:line="240" w:lineRule="auto"/>
                            </w:pPr>
                          </w:p>
                        </w:txbxContent>
                      </v:textbox>
                      <w10:anchorlock/>
                    </v:shape>
                  </w:pict>
                </mc:Fallback>
              </mc:AlternateConten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8C6520" w14:textId="77777777" w:rsidR="000D281E" w:rsidRPr="00AD0617" w:rsidRDefault="00885845" w:rsidP="00FD0FDA">
            <w:pPr>
              <w:keepNext/>
              <w:keepLines/>
              <w:spacing w:after="0"/>
              <w:jc w:val="center"/>
              <w:rPr>
                <w:b/>
                <w:bCs/>
              </w:rPr>
            </w:pPr>
            <w:r w:rsidRPr="00AD0617">
              <w:rPr>
                <w:b/>
                <w:bCs/>
                <w:color w:val="ED7D31" w:themeColor="accent2"/>
                <w:sz w:val="40"/>
                <w:szCs w:val="40"/>
              </w:rPr>
              <w:t>?</w:t>
            </w:r>
          </w:p>
        </w:tc>
      </w:tr>
      <w:tr w:rsidR="000D281E" w14:paraId="34C41BC2" w14:textId="77777777">
        <w:trPr>
          <w:trHeight w:val="624"/>
        </w:trPr>
        <w:tc>
          <w:tcPr>
            <w:tcW w:w="4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C08D7" w14:textId="77777777" w:rsidR="000D281E" w:rsidRDefault="00885845" w:rsidP="00FD0FDA">
            <w:pPr>
              <w:keepNext/>
              <w:keepLines/>
              <w:spacing w:after="0"/>
            </w:pPr>
            <w:r>
              <w:t>B</w: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6B5FB1" w14:textId="77777777" w:rsidR="000D281E" w:rsidRPr="00AD0617" w:rsidRDefault="00885845" w:rsidP="00FD0FDA">
            <w:pPr>
              <w:keepNext/>
              <w:keepLines/>
              <w:spacing w:after="0"/>
              <w:jc w:val="center"/>
              <w:rPr>
                <w:b/>
                <w:bCs/>
                <w:sz w:val="40"/>
                <w:szCs w:val="40"/>
              </w:rPr>
            </w:pPr>
            <w:r w:rsidRPr="00AD0617">
              <w:rPr>
                <w:b/>
                <w:bCs/>
                <w:color w:val="ED7D31" w:themeColor="accent2"/>
                <w:sz w:val="40"/>
                <w:szCs w:val="40"/>
              </w:rPr>
              <w:t>?</w: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8BD81B" w14:textId="77777777" w:rsidR="000D281E" w:rsidRDefault="00885845" w:rsidP="00FD0FDA">
            <w:pPr>
              <w:keepNext/>
              <w:keepLines/>
              <w:spacing w:after="0"/>
              <w:jc w:val="center"/>
            </w:pPr>
            <w:r>
              <w:rPr>
                <w:noProof/>
                <w:lang w:eastAsia="de-CH"/>
              </w:rPr>
              <mc:AlternateContent>
                <mc:Choice Requires="wps">
                  <w:drawing>
                    <wp:inline distT="0" distB="0" distL="0" distR="0" wp14:anchorId="4646E471" wp14:editId="07777777">
                      <wp:extent cx="718185" cy="318135"/>
                      <wp:effectExtent l="0" t="0" r="0" b="0"/>
                      <wp:docPr id="50" name="Cloud 50" descr="P621C7T15TB23#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2613E9C1"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4646E471" id="Cloud 50" o:spid="_x0000_s1040" alt="P621C7T15TB23#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Bttwv0&#10;FQIAAHA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2613E9C1" w14:textId="77777777" w:rsidR="00E66F4E" w:rsidRDefault="00E66F4E">
                            <w:pPr>
                              <w:pStyle w:val="Rahmeninhalt"/>
                              <w:spacing w:after="0" w:line="240" w:lineRule="auto"/>
                            </w:pPr>
                          </w:p>
                        </w:txbxContent>
                      </v:textbox>
                      <w10:anchorlock/>
                    </v:shape>
                  </w:pict>
                </mc:Fallback>
              </mc:AlternateConten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37B8A3" w14:textId="77777777" w:rsidR="000D281E" w:rsidRDefault="00885845" w:rsidP="00FD0FDA">
            <w:pPr>
              <w:keepNext/>
              <w:keepLines/>
              <w:spacing w:after="0"/>
              <w:jc w:val="center"/>
            </w:pPr>
            <w:r>
              <w:rPr>
                <w:noProof/>
                <w:lang w:eastAsia="de-CH"/>
              </w:rPr>
              <mc:AlternateContent>
                <mc:Choice Requires="wps">
                  <w:drawing>
                    <wp:inline distT="0" distB="0" distL="0" distR="0" wp14:anchorId="035409FC" wp14:editId="07777777">
                      <wp:extent cx="270510" cy="175260"/>
                      <wp:effectExtent l="0" t="0" r="0" b="0"/>
                      <wp:docPr id="52" name="Cloud 52" descr="P622C8T15TB24#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687C6DE0"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35409FC" id="Cloud 52" o:spid="_x0000_s1041" alt="P622C8T15TB24#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yrmLmRACAABw&#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687C6DE0" w14:textId="77777777" w:rsidR="00E66F4E" w:rsidRDefault="00E66F4E">
                            <w:pPr>
                              <w:pStyle w:val="Rahmeninhalt"/>
                              <w:spacing w:after="0" w:line="240" w:lineRule="auto"/>
                            </w:pPr>
                          </w:p>
                        </w:txbxContent>
                      </v:textbox>
                      <w10:anchorlock/>
                    </v:shape>
                  </w:pict>
                </mc:Fallback>
              </mc:AlternateContent>
            </w:r>
          </w:p>
        </w:tc>
      </w:tr>
      <w:tr w:rsidR="000D281E" w14:paraId="41AD21DD" w14:textId="77777777">
        <w:trPr>
          <w:trHeight w:val="624"/>
        </w:trPr>
        <w:tc>
          <w:tcPr>
            <w:tcW w:w="4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CE758E" w14:textId="77777777" w:rsidR="000D281E" w:rsidRDefault="00885845" w:rsidP="00FD0FDA">
            <w:pPr>
              <w:keepNext/>
              <w:keepLines/>
              <w:spacing w:after="0"/>
            </w:pPr>
            <w:r>
              <w:t>C</w: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F9378" w14:textId="77777777" w:rsidR="000D281E" w:rsidRDefault="00885845" w:rsidP="00FD0FDA">
            <w:pPr>
              <w:keepNext/>
              <w:keepLines/>
              <w:spacing w:after="0"/>
              <w:jc w:val="center"/>
            </w:pPr>
            <w:r>
              <w:rPr>
                <w:noProof/>
                <w:lang w:eastAsia="de-CH"/>
              </w:rPr>
              <mc:AlternateContent>
                <mc:Choice Requires="wps">
                  <w:drawing>
                    <wp:inline distT="0" distB="0" distL="0" distR="0" wp14:anchorId="56965BE8" wp14:editId="07777777">
                      <wp:extent cx="718185" cy="318135"/>
                      <wp:effectExtent l="0" t="0" r="0" b="0"/>
                      <wp:docPr id="54" name="Cloud 54" descr="P625C10T15TB25#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58E6DD4E"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56965BE8" id="Cloud 54" o:spid="_x0000_s1042" alt="P625C10T15TB25#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58E6DD4E" w14:textId="77777777" w:rsidR="00E66F4E" w:rsidRDefault="00E66F4E">
                            <w:pPr>
                              <w:pStyle w:val="Rahmeninhalt"/>
                              <w:spacing w:after="0" w:line="240" w:lineRule="auto"/>
                            </w:pPr>
                          </w:p>
                        </w:txbxContent>
                      </v:textbox>
                      <w10:anchorlock/>
                    </v:shape>
                  </w:pict>
                </mc:Fallback>
              </mc:AlternateConten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D959B7" w14:textId="77777777" w:rsidR="000D281E" w:rsidRPr="00AD0617" w:rsidRDefault="00885845" w:rsidP="00FD0FDA">
            <w:pPr>
              <w:keepNext/>
              <w:keepLines/>
              <w:spacing w:after="0"/>
              <w:jc w:val="center"/>
              <w:rPr>
                <w:b/>
                <w:bCs/>
                <w:sz w:val="40"/>
                <w:szCs w:val="40"/>
              </w:rPr>
            </w:pPr>
            <w:r w:rsidRPr="00AD0617">
              <w:rPr>
                <w:b/>
                <w:bCs/>
                <w:color w:val="ED7D31" w:themeColor="accent2"/>
                <w:sz w:val="40"/>
                <w:szCs w:val="40"/>
              </w:rPr>
              <w:t>?</w: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3BEE8F" w14:textId="77777777" w:rsidR="000D281E" w:rsidRDefault="00885845" w:rsidP="00FD0FDA">
            <w:pPr>
              <w:keepNext/>
              <w:keepLines/>
              <w:spacing w:after="0"/>
              <w:jc w:val="center"/>
            </w:pPr>
            <w:r>
              <w:rPr>
                <w:noProof/>
                <w:lang w:eastAsia="de-CH"/>
              </w:rPr>
              <mc:AlternateContent>
                <mc:Choice Requires="wps">
                  <w:drawing>
                    <wp:inline distT="0" distB="0" distL="0" distR="0" wp14:anchorId="7252CA4C" wp14:editId="07777777">
                      <wp:extent cx="718185" cy="318135"/>
                      <wp:effectExtent l="0" t="0" r="0" b="0"/>
                      <wp:docPr id="56" name="Cloud 56" descr="P627C12T15TB26#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3B88899E"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7252CA4C" id="Cloud 56" o:spid="_x0000_s1043" alt="P627C12T15TB26#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ARZNzU&#10;FQIAAHE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3B88899E" w14:textId="77777777" w:rsidR="00E66F4E" w:rsidRDefault="00E66F4E">
                            <w:pPr>
                              <w:pStyle w:val="Rahmeninhalt"/>
                              <w:spacing w:after="0" w:line="240" w:lineRule="auto"/>
                            </w:pPr>
                          </w:p>
                        </w:txbxContent>
                      </v:textbox>
                      <w10:anchorlock/>
                    </v:shape>
                  </w:pict>
                </mc:Fallback>
              </mc:AlternateContent>
            </w:r>
          </w:p>
        </w:tc>
      </w:tr>
      <w:tr w:rsidR="000D281E" w14:paraId="64F125F8" w14:textId="77777777">
        <w:trPr>
          <w:trHeight w:val="624"/>
        </w:trPr>
        <w:tc>
          <w:tcPr>
            <w:tcW w:w="4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02D539" w14:textId="77777777" w:rsidR="000D281E" w:rsidRDefault="00885845" w:rsidP="00FD0FDA">
            <w:pPr>
              <w:keepNext/>
              <w:keepLines/>
              <w:spacing w:after="0"/>
            </w:pPr>
            <w:r>
              <w:t>D</w: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E2BB2B" w14:textId="77777777" w:rsidR="000D281E" w:rsidRDefault="00885845" w:rsidP="00FD0FDA">
            <w:pPr>
              <w:keepNext/>
              <w:keepLines/>
              <w:spacing w:after="0"/>
              <w:jc w:val="center"/>
            </w:pPr>
            <w:r>
              <w:rPr>
                <w:noProof/>
                <w:lang w:eastAsia="de-CH"/>
              </w:rPr>
              <mc:AlternateContent>
                <mc:Choice Requires="wps">
                  <w:drawing>
                    <wp:inline distT="0" distB="0" distL="0" distR="0" wp14:anchorId="284D0036" wp14:editId="07777777">
                      <wp:extent cx="270510" cy="175260"/>
                      <wp:effectExtent l="0" t="0" r="0" b="0"/>
                      <wp:docPr id="58" name="Cloud 58" descr="P630C14T15TB27#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57C0D796"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284D0036" id="Cloud 58" o:spid="_x0000_s1044" alt="P630C14T15TB27#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&#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57C0D796" w14:textId="77777777" w:rsidR="00E66F4E" w:rsidRDefault="00E66F4E">
                            <w:pPr>
                              <w:pStyle w:val="Rahmeninhalt"/>
                              <w:spacing w:after="0" w:line="240" w:lineRule="auto"/>
                            </w:pPr>
                          </w:p>
                        </w:txbxContent>
                      </v:textbox>
                      <w10:anchorlock/>
                    </v:shape>
                  </w:pict>
                </mc:Fallback>
              </mc:AlternateConten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373D56" w14:textId="77777777" w:rsidR="000D281E" w:rsidRPr="00AD0617" w:rsidRDefault="00885845" w:rsidP="00FD0FDA">
            <w:pPr>
              <w:keepNext/>
              <w:keepLines/>
              <w:spacing w:after="0"/>
              <w:jc w:val="center"/>
              <w:rPr>
                <w:b/>
                <w:bCs/>
                <w:sz w:val="40"/>
                <w:szCs w:val="40"/>
              </w:rPr>
            </w:pPr>
            <w:r w:rsidRPr="00AD0617">
              <w:rPr>
                <w:b/>
                <w:bCs/>
                <w:color w:val="ED7D31" w:themeColor="accent2"/>
                <w:sz w:val="40"/>
                <w:szCs w:val="40"/>
              </w:rPr>
              <w:t>?</w:t>
            </w:r>
          </w:p>
        </w:tc>
        <w:tc>
          <w:tcPr>
            <w:tcW w:w="1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142F6F" w14:textId="77777777" w:rsidR="000D281E" w:rsidRDefault="00885845" w:rsidP="00FD0FDA">
            <w:pPr>
              <w:keepNext/>
              <w:keepLines/>
              <w:spacing w:after="0"/>
              <w:jc w:val="center"/>
            </w:pPr>
            <w:r>
              <w:rPr>
                <w:noProof/>
                <w:lang w:eastAsia="de-CH"/>
              </w:rPr>
              <mc:AlternateContent>
                <mc:Choice Requires="wps">
                  <w:drawing>
                    <wp:inline distT="0" distB="0" distL="0" distR="0" wp14:anchorId="0A81EC5A" wp14:editId="07777777">
                      <wp:extent cx="270510" cy="175260"/>
                      <wp:effectExtent l="0" t="0" r="0" b="0"/>
                      <wp:docPr id="60" name="Cloud 60" descr="P632C16T15TB28#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4475AD14"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A81EC5A" id="Cloud 60" o:spid="_x0000_s1045" alt="P632C16T15TB28#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&#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4475AD14" w14:textId="77777777" w:rsidR="00E66F4E" w:rsidRDefault="00E66F4E">
                            <w:pPr>
                              <w:pStyle w:val="Rahmeninhalt"/>
                              <w:spacing w:after="0" w:line="240" w:lineRule="auto"/>
                            </w:pPr>
                          </w:p>
                        </w:txbxContent>
                      </v:textbox>
                      <w10:anchorlock/>
                    </v:shape>
                  </w:pict>
                </mc:Fallback>
              </mc:AlternateContent>
            </w:r>
          </w:p>
        </w:tc>
      </w:tr>
    </w:tbl>
    <w:p w14:paraId="33B9D2B6" w14:textId="1C11CF8B" w:rsidR="000D281E" w:rsidRDefault="00173758">
      <w:r>
        <w:br/>
      </w:r>
    </w:p>
    <w:p w14:paraId="0E0257A5" w14:textId="34EF65D1" w:rsidR="000E17D3" w:rsidRDefault="00885845">
      <w:pPr>
        <w:keepNext/>
        <w:keepLines/>
        <w:pBdr>
          <w:top w:val="single" w:sz="4" w:space="10" w:color="4472C4"/>
          <w:left w:val="single" w:sz="4" w:space="4" w:color="4472C4"/>
          <w:bottom w:val="single" w:sz="4" w:space="10" w:color="4472C4"/>
          <w:right w:val="single" w:sz="4" w:space="4" w:color="4472C4"/>
        </w:pBdr>
        <w:spacing w:before="360" w:after="360"/>
        <w:rPr>
          <w:i/>
          <w:color w:val="4472C4"/>
        </w:rPr>
      </w:pPr>
      <w:r>
        <w:rPr>
          <w:b/>
          <w:i/>
          <w:color w:val="4472C4"/>
        </w:rPr>
        <w:t>Was du wissen sollst</w:t>
      </w:r>
      <w:r>
        <w:rPr>
          <w:b/>
          <w:i/>
          <w:color w:val="4472C4"/>
        </w:rPr>
        <w:br/>
      </w:r>
      <w:r>
        <w:rPr>
          <w:i/>
          <w:color w:val="4472C4"/>
        </w:rPr>
        <w:t xml:space="preserve">Wenn </w:t>
      </w:r>
      <w:r w:rsidRPr="00BF1F00">
        <w:rPr>
          <w:b/>
          <w:bCs/>
          <w:i/>
          <w:color w:val="4472C4"/>
        </w:rPr>
        <w:t>Nachrichten</w:t>
      </w:r>
      <w:r>
        <w:rPr>
          <w:i/>
          <w:color w:val="4472C4"/>
        </w:rPr>
        <w:t xml:space="preserve"> </w:t>
      </w:r>
      <w:r w:rsidR="0064040B">
        <w:rPr>
          <w:i/>
          <w:color w:val="4472C4"/>
        </w:rPr>
        <w:t xml:space="preserve">als eine Folge </w:t>
      </w:r>
      <w:r>
        <w:rPr>
          <w:i/>
          <w:color w:val="4472C4"/>
        </w:rPr>
        <w:t xml:space="preserve">von </w:t>
      </w:r>
      <w:r w:rsidRPr="00BF1F00">
        <w:rPr>
          <w:b/>
          <w:bCs/>
          <w:i/>
          <w:color w:val="4472C4"/>
        </w:rPr>
        <w:t>Symbolen</w:t>
      </w:r>
      <w:r>
        <w:rPr>
          <w:i/>
          <w:color w:val="4472C4"/>
        </w:rPr>
        <w:t xml:space="preserve"> (Signalen) dar</w:t>
      </w:r>
      <w:r w:rsidR="00AA7521">
        <w:rPr>
          <w:i/>
          <w:color w:val="4472C4"/>
        </w:rPr>
        <w:t>ge</w:t>
      </w:r>
      <w:r>
        <w:rPr>
          <w:i/>
          <w:color w:val="4472C4"/>
        </w:rPr>
        <w:t>stellt (kodiert)</w:t>
      </w:r>
      <w:r w:rsidR="0064040B">
        <w:rPr>
          <w:i/>
          <w:color w:val="4472C4"/>
        </w:rPr>
        <w:t xml:space="preserve"> werden</w:t>
      </w:r>
      <w:r>
        <w:rPr>
          <w:i/>
          <w:color w:val="4472C4"/>
        </w:rPr>
        <w:t xml:space="preserve">, </w:t>
      </w:r>
      <w:r w:rsidR="0064040B">
        <w:rPr>
          <w:i/>
          <w:color w:val="4472C4"/>
        </w:rPr>
        <w:t>sollte</w:t>
      </w:r>
      <w:r w:rsidR="00CB2849">
        <w:rPr>
          <w:i/>
          <w:color w:val="4472C4"/>
        </w:rPr>
        <w:t xml:space="preserve"> </w:t>
      </w:r>
      <w:r>
        <w:rPr>
          <w:i/>
          <w:color w:val="4472C4"/>
        </w:rPr>
        <w:t xml:space="preserve">darauf </w:t>
      </w:r>
      <w:r w:rsidR="0064040B">
        <w:rPr>
          <w:i/>
          <w:color w:val="4472C4"/>
        </w:rPr>
        <w:t>geachtet werden</w:t>
      </w:r>
      <w:r>
        <w:rPr>
          <w:i/>
          <w:color w:val="4472C4"/>
        </w:rPr>
        <w:t>, dass die Signalfolgen nicht zu ähnlich sind. Bei sehr ähnlichen Signalfolgen für unterschiedliche Nachrichten kann es leicht vorkommen, dass</w:t>
      </w:r>
      <w:r w:rsidR="0064040B">
        <w:rPr>
          <w:i/>
          <w:color w:val="4472C4"/>
        </w:rPr>
        <w:t xml:space="preserve"> die Nachricht falsch interpretiert wird, </w:t>
      </w:r>
      <w:r w:rsidR="00163E0F">
        <w:rPr>
          <w:i/>
          <w:color w:val="4472C4"/>
        </w:rPr>
        <w:t>wenn</w:t>
      </w:r>
      <w:r w:rsidR="0064040B">
        <w:rPr>
          <w:i/>
          <w:color w:val="4472C4"/>
        </w:rPr>
        <w:t xml:space="preserve"> Signale fehlen oder unleserlich sind. </w:t>
      </w:r>
    </w:p>
    <w:p w14:paraId="2795350C" w14:textId="3DAF1E0A" w:rsidR="000D281E" w:rsidRPr="00AD0617" w:rsidRDefault="00885845">
      <w:pPr>
        <w:keepNext/>
        <w:keepLines/>
        <w:rPr>
          <w:b/>
          <w:bCs/>
          <w:color w:val="4472C4"/>
          <w:sz w:val="24"/>
          <w:szCs w:val="24"/>
        </w:rPr>
      </w:pPr>
      <w:r w:rsidRPr="00AD0617">
        <w:rPr>
          <w:b/>
          <w:bCs/>
          <w:color w:val="4472C4" w:themeColor="accent1"/>
          <w:sz w:val="24"/>
          <w:szCs w:val="24"/>
        </w:rPr>
        <w:t xml:space="preserve">Rätsel </w:t>
      </w:r>
      <w:r w:rsidR="00823CC3">
        <w:rPr>
          <w:b/>
          <w:bCs/>
          <w:color w:val="4472C4" w:themeColor="accent1"/>
          <w:sz w:val="24"/>
          <w:szCs w:val="24"/>
        </w:rPr>
        <w:t>9</w:t>
      </w:r>
      <w:r w:rsidRPr="00AD0617">
        <w:rPr>
          <w:b/>
          <w:bCs/>
          <w:color w:val="4472C4" w:themeColor="accent1"/>
          <w:sz w:val="24"/>
          <w:szCs w:val="24"/>
        </w:rPr>
        <w:t xml:space="preserve"> – </w:t>
      </w:r>
      <w:r w:rsidR="00CB2849">
        <w:rPr>
          <w:b/>
          <w:bCs/>
          <w:color w:val="4472C4" w:themeColor="accent1"/>
          <w:sz w:val="24"/>
          <w:szCs w:val="24"/>
        </w:rPr>
        <w:t>Ähnliche Signalfolgen vermeiden</w:t>
      </w:r>
    </w:p>
    <w:p w14:paraId="08840982" w14:textId="31A46278" w:rsidR="000D281E" w:rsidRDefault="00885845">
      <w:r>
        <w:t xml:space="preserve">Biberin Cleveria überlegt sich eine neue Kodierung </w:t>
      </w:r>
      <w:r w:rsidR="00193174">
        <w:t>für die</w:t>
      </w:r>
      <w:r>
        <w:t xml:space="preserve"> Wetternachrichten. Die Kodierung soll so sein, dass zwei Signalfolgen </w:t>
      </w:r>
      <w:r w:rsidR="00C81E8A">
        <w:t>nie</w:t>
      </w:r>
      <w:r>
        <w:t xml:space="preserve"> ähnlich sind, das heisst, jede Signalfolge </w:t>
      </w:r>
      <w:r w:rsidR="008349DF">
        <w:t>muss</w:t>
      </w:r>
      <w:r w:rsidR="004E2CA8">
        <w:t xml:space="preserve"> </w:t>
      </w:r>
      <w:r>
        <w:t>sich klar von den anderen unterscheidet.</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66"/>
        <w:gridCol w:w="1347"/>
        <w:gridCol w:w="1347"/>
        <w:gridCol w:w="1347"/>
        <w:gridCol w:w="1347"/>
        <w:gridCol w:w="3262"/>
      </w:tblGrid>
      <w:tr w:rsidR="000D281E" w14:paraId="34E848E8" w14:textId="77777777">
        <w:trPr>
          <w:trHeight w:val="624"/>
        </w:trPr>
        <w:tc>
          <w:tcPr>
            <w:tcW w:w="3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B20A0C" w14:textId="77777777" w:rsidR="000D281E" w:rsidRDefault="00885845" w:rsidP="00FD0FDA">
            <w:pPr>
              <w:keepNext/>
              <w:keepLines/>
              <w:spacing w:after="0"/>
            </w:pPr>
            <w:r>
              <w:t>1</w:t>
            </w:r>
          </w:p>
        </w:tc>
        <w:tc>
          <w:tcPr>
            <w:tcW w:w="12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FBE423" w14:textId="77777777" w:rsidR="000D281E" w:rsidRDefault="00885845" w:rsidP="00FD0FDA">
            <w:pPr>
              <w:keepNext/>
              <w:keepLines/>
              <w:spacing w:after="0"/>
              <w:jc w:val="center"/>
            </w:pPr>
            <w:r>
              <w:rPr>
                <w:noProof/>
                <w:lang w:eastAsia="de-CH"/>
              </w:rPr>
              <mc:AlternateContent>
                <mc:Choice Requires="wps">
                  <w:drawing>
                    <wp:inline distT="0" distB="0" distL="0" distR="0" wp14:anchorId="5321F610" wp14:editId="07777777">
                      <wp:extent cx="718185" cy="318135"/>
                      <wp:effectExtent l="0" t="0" r="0" b="0"/>
                      <wp:docPr id="63" name="Cloud 63" descr="P639C2T16TB29#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2D3F0BEC"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5321F610" id="Cloud 63" o:spid="_x0000_s1046" alt="P639C2T16TB29#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2D3F0BEC" w14:textId="77777777" w:rsidR="00E66F4E" w:rsidRDefault="00E66F4E">
                            <w:pPr>
                              <w:pStyle w:val="Rahmeninhalt"/>
                              <w:spacing w:after="0" w:line="240" w:lineRule="auto"/>
                            </w:pPr>
                          </w:p>
                        </w:txbxContent>
                      </v:textbox>
                      <w10:anchorlock/>
                    </v:shape>
                  </w:pict>
                </mc:Fallback>
              </mc:AlternateContent>
            </w:r>
          </w:p>
        </w:tc>
        <w:tc>
          <w:tcPr>
            <w:tcW w:w="12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CF4315" w14:textId="77777777" w:rsidR="000D281E" w:rsidRDefault="00885845" w:rsidP="00FD0FDA">
            <w:pPr>
              <w:keepNext/>
              <w:keepLines/>
              <w:spacing w:after="0"/>
              <w:jc w:val="center"/>
            </w:pPr>
            <w:r>
              <w:rPr>
                <w:noProof/>
                <w:lang w:eastAsia="de-CH"/>
              </w:rPr>
              <mc:AlternateContent>
                <mc:Choice Requires="wps">
                  <w:drawing>
                    <wp:inline distT="0" distB="0" distL="0" distR="0" wp14:anchorId="16A51215" wp14:editId="07777777">
                      <wp:extent cx="718185" cy="318135"/>
                      <wp:effectExtent l="0" t="0" r="0" b="0"/>
                      <wp:docPr id="65" name="Cloud 65" descr="P640C3T16TB30#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3CB648E9"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16A51215" id="Cloud 65" o:spid="_x0000_s1047" alt="P640C3T16TB30#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3CB648E9" w14:textId="77777777" w:rsidR="00E66F4E" w:rsidRDefault="00E66F4E">
                            <w:pPr>
                              <w:pStyle w:val="Rahmeninhalt"/>
                              <w:spacing w:after="0" w:line="240" w:lineRule="auto"/>
                            </w:pPr>
                          </w:p>
                        </w:txbxContent>
                      </v:textbox>
                      <w10:anchorlock/>
                    </v:shape>
                  </w:pict>
                </mc:Fallback>
              </mc:AlternateContent>
            </w:r>
          </w:p>
        </w:tc>
        <w:tc>
          <w:tcPr>
            <w:tcW w:w="12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178E9E" w14:textId="77777777" w:rsidR="000D281E" w:rsidRDefault="00885845" w:rsidP="00FD0FDA">
            <w:pPr>
              <w:keepNext/>
              <w:keepLines/>
              <w:spacing w:after="0"/>
              <w:jc w:val="center"/>
            </w:pPr>
            <w:r>
              <w:rPr>
                <w:noProof/>
                <w:lang w:eastAsia="de-CH"/>
              </w:rPr>
              <mc:AlternateContent>
                <mc:Choice Requires="wps">
                  <w:drawing>
                    <wp:inline distT="0" distB="0" distL="0" distR="0" wp14:anchorId="5FB9BFC9" wp14:editId="07777777">
                      <wp:extent cx="718185" cy="318135"/>
                      <wp:effectExtent l="0" t="0" r="0" b="0"/>
                      <wp:docPr id="67" name="Cloud 67" descr="P641C4T16TB31#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3C0395D3"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5FB9BFC9" id="Cloud 67" o:spid="_x0000_s1048" alt="P641C4T16TB31#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DerGzh&#10;FQIAAHA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3C0395D3" w14:textId="77777777" w:rsidR="00E66F4E" w:rsidRDefault="00E66F4E">
                            <w:pPr>
                              <w:pStyle w:val="Rahmeninhalt"/>
                              <w:spacing w:after="0" w:line="240" w:lineRule="auto"/>
                            </w:pPr>
                          </w:p>
                        </w:txbxContent>
                      </v:textbox>
                      <w10:anchorlock/>
                    </v:shape>
                  </w:pict>
                </mc:Fallback>
              </mc:AlternateContent>
            </w:r>
          </w:p>
        </w:tc>
        <w:tc>
          <w:tcPr>
            <w:tcW w:w="12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54BC2F" w14:textId="77777777" w:rsidR="000D281E" w:rsidRDefault="00885845" w:rsidP="00FD0FDA">
            <w:pPr>
              <w:keepNext/>
              <w:keepLines/>
              <w:spacing w:after="0"/>
              <w:jc w:val="center"/>
            </w:pPr>
            <w:r>
              <w:rPr>
                <w:noProof/>
                <w:lang w:eastAsia="de-CH"/>
              </w:rPr>
              <mc:AlternateContent>
                <mc:Choice Requires="wps">
                  <w:drawing>
                    <wp:inline distT="0" distB="0" distL="0" distR="0" wp14:anchorId="2B0E6392" wp14:editId="07777777">
                      <wp:extent cx="718185" cy="318135"/>
                      <wp:effectExtent l="0" t="0" r="0" b="0"/>
                      <wp:docPr id="69" name="Cloud 69" descr="P642C5T16TB32#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651E9592"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2B0E6392" id="Cloud 69" o:spid="_x0000_s1049" alt="P642C5T16TB32#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A8kjAR&#10;FQIAAHA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651E9592" w14:textId="77777777" w:rsidR="00E66F4E" w:rsidRDefault="00E66F4E">
                            <w:pPr>
                              <w:pStyle w:val="Rahmeninhalt"/>
                              <w:spacing w:after="0" w:line="240" w:lineRule="auto"/>
                            </w:pPr>
                          </w:p>
                        </w:txbxContent>
                      </v:textbox>
                      <w10:anchorlock/>
                    </v:shape>
                  </w:pict>
                </mc:Fallback>
              </mc:AlternateContent>
            </w:r>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ABD211" w14:textId="77777777" w:rsidR="000D281E" w:rsidRDefault="00885845" w:rsidP="00FD0FDA">
            <w:pPr>
              <w:keepNext/>
              <w:keepLines/>
              <w:spacing w:after="0"/>
            </w:pPr>
            <w:r>
              <w:t>Es kommt ein Gewitter.</w:t>
            </w:r>
          </w:p>
        </w:tc>
      </w:tr>
      <w:tr w:rsidR="000D281E" w14:paraId="2331D619" w14:textId="77777777">
        <w:trPr>
          <w:trHeight w:val="624"/>
        </w:trPr>
        <w:tc>
          <w:tcPr>
            <w:tcW w:w="3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44751B" w14:textId="77777777" w:rsidR="000D281E" w:rsidRDefault="00885845" w:rsidP="00FD0FDA">
            <w:pPr>
              <w:keepNext/>
              <w:keepLines/>
              <w:spacing w:after="0"/>
            </w:pPr>
            <w:r>
              <w:t>2</w:t>
            </w:r>
          </w:p>
        </w:tc>
        <w:tc>
          <w:tcPr>
            <w:tcW w:w="12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9E314A" w14:textId="77777777" w:rsidR="000D281E" w:rsidRDefault="00885845" w:rsidP="00FD0FDA">
            <w:pPr>
              <w:keepNext/>
              <w:keepLines/>
              <w:spacing w:after="0"/>
              <w:jc w:val="center"/>
            </w:pPr>
            <w:r>
              <w:rPr>
                <w:noProof/>
                <w:lang w:eastAsia="de-CH"/>
              </w:rPr>
              <mc:AlternateContent>
                <mc:Choice Requires="wps">
                  <w:drawing>
                    <wp:inline distT="0" distB="0" distL="0" distR="0" wp14:anchorId="687A5A07" wp14:editId="07777777">
                      <wp:extent cx="718185" cy="318135"/>
                      <wp:effectExtent l="0" t="0" r="0" b="0"/>
                      <wp:docPr id="71" name="Cloud 71" descr="P646C8T16TB33#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47341341"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687A5A07" id="Cloud 71" o:spid="_x0000_s1050" alt="P646C8T16TB33#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ATbbaf&#10;FQIAAHA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47341341" w14:textId="77777777" w:rsidR="00E66F4E" w:rsidRDefault="00E66F4E">
                            <w:pPr>
                              <w:pStyle w:val="Rahmeninhalt"/>
                              <w:spacing w:after="0" w:line="240" w:lineRule="auto"/>
                            </w:pPr>
                          </w:p>
                        </w:txbxContent>
                      </v:textbox>
                      <w10:anchorlock/>
                    </v:shape>
                  </w:pict>
                </mc:Fallback>
              </mc:AlternateContent>
            </w:r>
          </w:p>
        </w:tc>
        <w:tc>
          <w:tcPr>
            <w:tcW w:w="12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EF2083" w14:textId="77777777" w:rsidR="000D281E" w:rsidRDefault="00885845" w:rsidP="00FD0FDA">
            <w:pPr>
              <w:keepNext/>
              <w:keepLines/>
              <w:spacing w:after="0"/>
              <w:jc w:val="center"/>
            </w:pPr>
            <w:r>
              <w:rPr>
                <w:noProof/>
                <w:lang w:eastAsia="de-CH"/>
              </w:rPr>
              <mc:AlternateContent>
                <mc:Choice Requires="wps">
                  <w:drawing>
                    <wp:inline distT="0" distB="0" distL="0" distR="0" wp14:anchorId="0788B752" wp14:editId="07777777">
                      <wp:extent cx="270510" cy="175260"/>
                      <wp:effectExtent l="0" t="0" r="0" b="0"/>
                      <wp:docPr id="73" name="Cloud 73" descr="P647C9T16TB34#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7B40C951"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788B752" id="Cloud 73" o:spid="_x0000_s1051" alt="P647C9T16TB34#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&#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7B40C951" w14:textId="77777777" w:rsidR="00E66F4E" w:rsidRDefault="00E66F4E">
                            <w:pPr>
                              <w:pStyle w:val="Rahmeninhalt"/>
                              <w:spacing w:after="0" w:line="240" w:lineRule="auto"/>
                            </w:pPr>
                          </w:p>
                        </w:txbxContent>
                      </v:textbox>
                      <w10:anchorlock/>
                    </v:shape>
                  </w:pict>
                </mc:Fallback>
              </mc:AlternateContent>
            </w:r>
          </w:p>
        </w:tc>
        <w:tc>
          <w:tcPr>
            <w:tcW w:w="12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4D7232" w14:textId="77777777" w:rsidR="000D281E" w:rsidRDefault="00885845" w:rsidP="00FD0FDA">
            <w:pPr>
              <w:keepNext/>
              <w:keepLines/>
              <w:spacing w:after="0"/>
              <w:jc w:val="center"/>
            </w:pPr>
            <w:r>
              <w:rPr>
                <w:noProof/>
                <w:lang w:eastAsia="de-CH"/>
              </w:rPr>
              <mc:AlternateContent>
                <mc:Choice Requires="wps">
                  <w:drawing>
                    <wp:inline distT="0" distB="0" distL="0" distR="0" wp14:anchorId="0C568CEE" wp14:editId="07777777">
                      <wp:extent cx="718185" cy="318135"/>
                      <wp:effectExtent l="0" t="0" r="0" b="0"/>
                      <wp:docPr id="75" name="Cloud 75" descr="P648C10T16TB35#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2093CA67"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C568CEE" id="Cloud 75" o:spid="_x0000_s1052" alt="P648C10T16TB35#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2093CA67" w14:textId="77777777" w:rsidR="00E66F4E" w:rsidRDefault="00E66F4E">
                            <w:pPr>
                              <w:pStyle w:val="Rahmeninhalt"/>
                              <w:spacing w:after="0" w:line="240" w:lineRule="auto"/>
                            </w:pPr>
                          </w:p>
                        </w:txbxContent>
                      </v:textbox>
                      <w10:anchorlock/>
                    </v:shape>
                  </w:pict>
                </mc:Fallback>
              </mc:AlternateContent>
            </w:r>
          </w:p>
        </w:tc>
        <w:tc>
          <w:tcPr>
            <w:tcW w:w="12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3B197" w14:textId="77777777" w:rsidR="000D281E" w:rsidRDefault="00885845" w:rsidP="00FD0FDA">
            <w:pPr>
              <w:keepNext/>
              <w:keepLines/>
              <w:spacing w:after="0"/>
              <w:jc w:val="center"/>
            </w:pPr>
            <w:r>
              <w:rPr>
                <w:noProof/>
                <w:lang w:eastAsia="de-CH"/>
              </w:rPr>
              <mc:AlternateContent>
                <mc:Choice Requires="wps">
                  <w:drawing>
                    <wp:inline distT="0" distB="0" distL="0" distR="0" wp14:anchorId="31D24A04" wp14:editId="07777777">
                      <wp:extent cx="270510" cy="175260"/>
                      <wp:effectExtent l="0" t="0" r="0" b="0"/>
                      <wp:docPr id="77" name="Cloud 77" descr="P649C11T16TB36#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38288749"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31D24A04" id="Cloud 77" o:spid="_x0000_s1053" alt="P649C11T16TB36#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&#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38288749" w14:textId="77777777" w:rsidR="00E66F4E" w:rsidRDefault="00E66F4E">
                            <w:pPr>
                              <w:pStyle w:val="Rahmeninhalt"/>
                              <w:spacing w:after="0" w:line="240" w:lineRule="auto"/>
                            </w:pPr>
                          </w:p>
                        </w:txbxContent>
                      </v:textbox>
                      <w10:anchorlock/>
                    </v:shape>
                  </w:pict>
                </mc:Fallback>
              </mc:AlternateContent>
            </w:r>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FF5506" w14:textId="77777777" w:rsidR="000D281E" w:rsidRDefault="00885845" w:rsidP="00FD0FDA">
            <w:pPr>
              <w:keepNext/>
              <w:keepLines/>
              <w:spacing w:after="0"/>
            </w:pPr>
            <w:r>
              <w:t>Es wird bedeckt und regnerisch.</w:t>
            </w:r>
          </w:p>
        </w:tc>
      </w:tr>
      <w:tr w:rsidR="000D281E" w14:paraId="51826A3E" w14:textId="77777777">
        <w:trPr>
          <w:trHeight w:val="624"/>
        </w:trPr>
        <w:tc>
          <w:tcPr>
            <w:tcW w:w="3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778152" w14:textId="77777777" w:rsidR="000D281E" w:rsidRDefault="00885845" w:rsidP="00FD0FDA">
            <w:pPr>
              <w:keepNext/>
              <w:keepLines/>
              <w:spacing w:after="0"/>
            </w:pPr>
            <w:r>
              <w:t>3</w:t>
            </w:r>
          </w:p>
        </w:tc>
        <w:tc>
          <w:tcPr>
            <w:tcW w:w="12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BD9A1A" w14:textId="77777777" w:rsidR="000D281E" w:rsidRDefault="00885845" w:rsidP="00FD0FDA">
            <w:pPr>
              <w:keepNext/>
              <w:keepLines/>
              <w:spacing w:after="0"/>
              <w:jc w:val="center"/>
            </w:pPr>
            <w:r>
              <w:rPr>
                <w:noProof/>
                <w:lang w:eastAsia="de-CH"/>
              </w:rPr>
              <mc:AlternateContent>
                <mc:Choice Requires="wps">
                  <w:drawing>
                    <wp:inline distT="0" distB="0" distL="0" distR="0" wp14:anchorId="03496A3B" wp14:editId="07777777">
                      <wp:extent cx="270510" cy="175260"/>
                      <wp:effectExtent l="0" t="0" r="0" b="0"/>
                      <wp:docPr id="79" name="Cloud 79" descr="P653C14T16TB37#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0C136CF1"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3496A3B" id="Cloud 79" o:spid="_x0000_s1054" alt="P653C14T16TB37#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&#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0C136CF1" w14:textId="77777777" w:rsidR="00E66F4E" w:rsidRDefault="00E66F4E">
                            <w:pPr>
                              <w:pStyle w:val="Rahmeninhalt"/>
                              <w:spacing w:after="0" w:line="240" w:lineRule="auto"/>
                            </w:pPr>
                          </w:p>
                        </w:txbxContent>
                      </v:textbox>
                      <w10:anchorlock/>
                    </v:shape>
                  </w:pict>
                </mc:Fallback>
              </mc:AlternateContent>
            </w:r>
          </w:p>
        </w:tc>
        <w:tc>
          <w:tcPr>
            <w:tcW w:w="12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392C6A" w14:textId="77777777" w:rsidR="000D281E" w:rsidRDefault="00885845" w:rsidP="00FD0FDA">
            <w:pPr>
              <w:keepNext/>
              <w:keepLines/>
              <w:spacing w:after="0"/>
              <w:jc w:val="center"/>
            </w:pPr>
            <w:r>
              <w:rPr>
                <w:noProof/>
                <w:lang w:eastAsia="de-CH"/>
              </w:rPr>
              <mc:AlternateContent>
                <mc:Choice Requires="wps">
                  <w:drawing>
                    <wp:inline distT="0" distB="0" distL="0" distR="0" wp14:anchorId="03EC06BC" wp14:editId="07777777">
                      <wp:extent cx="718185" cy="318135"/>
                      <wp:effectExtent l="0" t="0" r="0" b="0"/>
                      <wp:docPr id="81" name="Cloud 81" descr="P654C15T16TB38#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290583F9"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3EC06BC" id="Cloud 81" o:spid="_x0000_s1055" alt="P654C15T16TB38#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290583F9" w14:textId="77777777" w:rsidR="00E66F4E" w:rsidRDefault="00E66F4E">
                            <w:pPr>
                              <w:pStyle w:val="Rahmeninhalt"/>
                              <w:spacing w:after="0" w:line="240" w:lineRule="auto"/>
                            </w:pPr>
                          </w:p>
                        </w:txbxContent>
                      </v:textbox>
                      <w10:anchorlock/>
                    </v:shape>
                  </w:pict>
                </mc:Fallback>
              </mc:AlternateContent>
            </w:r>
          </w:p>
        </w:tc>
        <w:tc>
          <w:tcPr>
            <w:tcW w:w="12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21D90" w14:textId="77777777" w:rsidR="000D281E" w:rsidRDefault="00885845" w:rsidP="00FD0FDA">
            <w:pPr>
              <w:keepNext/>
              <w:keepLines/>
              <w:spacing w:after="0"/>
              <w:jc w:val="center"/>
            </w:pPr>
            <w:r>
              <w:rPr>
                <w:noProof/>
                <w:lang w:eastAsia="de-CH"/>
              </w:rPr>
              <mc:AlternateContent>
                <mc:Choice Requires="wps">
                  <w:drawing>
                    <wp:inline distT="0" distB="0" distL="0" distR="0" wp14:anchorId="58BC9806" wp14:editId="07777777">
                      <wp:extent cx="270510" cy="175260"/>
                      <wp:effectExtent l="0" t="0" r="0" b="0"/>
                      <wp:docPr id="83" name="Cloud 83" descr="P655C16T16TB39#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13C326F3"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58BC9806" id="Cloud 83" o:spid="_x0000_s1056" alt="P655C16T16TB39#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olsV/hACAABx&#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13C326F3" w14:textId="77777777" w:rsidR="00E66F4E" w:rsidRDefault="00E66F4E">
                            <w:pPr>
                              <w:pStyle w:val="Rahmeninhalt"/>
                              <w:spacing w:after="0" w:line="240" w:lineRule="auto"/>
                            </w:pPr>
                          </w:p>
                        </w:txbxContent>
                      </v:textbox>
                      <w10:anchorlock/>
                    </v:shape>
                  </w:pict>
                </mc:Fallback>
              </mc:AlternateContent>
            </w:r>
          </w:p>
        </w:tc>
        <w:tc>
          <w:tcPr>
            <w:tcW w:w="12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53B841" w14:textId="77777777" w:rsidR="000D281E" w:rsidRDefault="00885845" w:rsidP="00FD0FDA">
            <w:pPr>
              <w:keepNext/>
              <w:keepLines/>
              <w:spacing w:after="0"/>
              <w:jc w:val="center"/>
            </w:pPr>
            <w:r>
              <w:rPr>
                <w:noProof/>
                <w:lang w:eastAsia="de-CH"/>
              </w:rPr>
              <mc:AlternateContent>
                <mc:Choice Requires="wps">
                  <w:drawing>
                    <wp:inline distT="0" distB="0" distL="0" distR="0" wp14:anchorId="4AD1BE3D" wp14:editId="07777777">
                      <wp:extent cx="270510" cy="175260"/>
                      <wp:effectExtent l="0" t="0" r="0" b="0"/>
                      <wp:docPr id="85" name="Cloud 85" descr="P656C17T16TB40#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50125231"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4AD1BE3D" id="Cloud 85" o:spid="_x0000_s1057" alt="P656C17T16TB40#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50125231" w14:textId="77777777" w:rsidR="00E66F4E" w:rsidRDefault="00E66F4E">
                            <w:pPr>
                              <w:pStyle w:val="Rahmeninhalt"/>
                              <w:spacing w:after="0" w:line="240" w:lineRule="auto"/>
                            </w:pPr>
                          </w:p>
                        </w:txbxContent>
                      </v:textbox>
                      <w10:anchorlock/>
                    </v:shape>
                  </w:pict>
                </mc:Fallback>
              </mc:AlternateContent>
            </w:r>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FD5108" w14:textId="77777777" w:rsidR="000D281E" w:rsidRDefault="00885845" w:rsidP="00FD0FDA">
            <w:pPr>
              <w:keepNext/>
              <w:keepLines/>
              <w:spacing w:after="0"/>
            </w:pPr>
            <w:r>
              <w:t>Es wird trocken mit wenigen Wolken.</w:t>
            </w:r>
          </w:p>
        </w:tc>
      </w:tr>
    </w:tbl>
    <w:p w14:paraId="65355F0F" w14:textId="77000B86" w:rsidR="000D281E" w:rsidRDefault="00173758">
      <w:r>
        <w:br/>
      </w:r>
      <w:r w:rsidR="00885845">
        <w:t>Wenn du die Signal</w:t>
      </w:r>
      <w:r w:rsidR="00490775">
        <w:t>folgen</w:t>
      </w:r>
      <w:r w:rsidR="00885845">
        <w:t xml:space="preserve"> vergleichst, unterscheiden sie sich mindestens an zwei Stellen. In der </w:t>
      </w:r>
      <w:r w:rsidR="00885845">
        <w:lastRenderedPageBreak/>
        <w:t xml:space="preserve">folgenden Tabelle sind die unterschiedlichen Stellen mit einem roten </w:t>
      </w:r>
      <w:r w:rsidR="00885845">
        <w:rPr>
          <w:b/>
          <w:color w:val="FF0000"/>
        </w:rPr>
        <w:t>X</w:t>
      </w:r>
      <w:r w:rsidR="00885845">
        <w:t xml:space="preserve"> markiert. Die Anzahl der unterschiedlichen Stellen in der Kodierung von zwei Nachrichten </w:t>
      </w:r>
      <w:r w:rsidR="00CB2849">
        <w:t>wird</w:t>
      </w:r>
      <w:r w:rsidR="00885845">
        <w:t xml:space="preserve"> </w:t>
      </w:r>
      <w:r w:rsidR="00885845" w:rsidRPr="00CB2849">
        <w:rPr>
          <w:b/>
        </w:rPr>
        <w:t>Abstand</w:t>
      </w:r>
      <w:r w:rsidR="00885845">
        <w:t xml:space="preserve"> </w:t>
      </w:r>
      <w:r w:rsidR="00CB2849">
        <w:t>genannt</w:t>
      </w:r>
      <w:r w:rsidR="00885845">
        <w:t xml:space="preserve">. Mit dem Abstand </w:t>
      </w:r>
      <w:r w:rsidR="008349DF">
        <w:t>wird</w:t>
      </w:r>
      <w:r w:rsidR="00885845">
        <w:t xml:space="preserve"> die Grösse des Unterschieds zwischen zwei Signalfolgen oder zwei Wörtern</w:t>
      </w:r>
      <w:r w:rsidR="008349DF">
        <w:t xml:space="preserve"> gemessen</w:t>
      </w:r>
      <w:r w:rsidR="00885845">
        <w:t>.</w:t>
      </w:r>
    </w:p>
    <w:tbl>
      <w:tblPr>
        <w:tblW w:w="7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2"/>
        <w:gridCol w:w="1347"/>
        <w:gridCol w:w="1347"/>
        <w:gridCol w:w="1347"/>
        <w:gridCol w:w="1424"/>
        <w:gridCol w:w="1418"/>
      </w:tblGrid>
      <w:tr w:rsidR="000D281E" w14:paraId="249FAAB8" w14:textId="77777777" w:rsidTr="00AD0617">
        <w:trPr>
          <w:trHeight w:val="624"/>
        </w:trPr>
        <w:tc>
          <w:tcPr>
            <w:tcW w:w="3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F14E3C" w14:textId="77777777" w:rsidR="000D281E" w:rsidRDefault="00885845" w:rsidP="00FD0FDA">
            <w:pPr>
              <w:keepNext/>
              <w:keepLines/>
              <w:spacing w:after="0"/>
            </w:pPr>
            <w:r>
              <w:t>1</w:t>
            </w:r>
          </w:p>
        </w:tc>
        <w:tc>
          <w:tcPr>
            <w:tcW w:w="13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B8D95D" w14:textId="77777777" w:rsidR="000D281E" w:rsidRDefault="00885845" w:rsidP="00FD0FDA">
            <w:pPr>
              <w:keepNext/>
              <w:keepLines/>
              <w:spacing w:after="0"/>
              <w:jc w:val="center"/>
            </w:pPr>
            <w:r>
              <w:rPr>
                <w:noProof/>
                <w:lang w:eastAsia="de-CH"/>
              </w:rPr>
              <mc:AlternateContent>
                <mc:Choice Requires="wps">
                  <w:drawing>
                    <wp:inline distT="0" distB="0" distL="0" distR="0" wp14:anchorId="0DA43D58" wp14:editId="07777777">
                      <wp:extent cx="718185" cy="318135"/>
                      <wp:effectExtent l="0" t="0" r="0" b="0"/>
                      <wp:docPr id="87" name="Cloud 87" descr="P661C2T17TB41#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78BEFD2A"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DA43D58" id="Cloud 87" o:spid="_x0000_s1058" alt="P661C2T17TB41#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Bf5u1/&#10;FQIAAHA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78BEFD2A"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A76422" w14:textId="77777777" w:rsidR="000D281E" w:rsidRDefault="00885845" w:rsidP="00FD0FDA">
            <w:pPr>
              <w:keepNext/>
              <w:keepLines/>
              <w:spacing w:after="0"/>
              <w:jc w:val="center"/>
            </w:pPr>
            <w:r>
              <w:rPr>
                <w:noProof/>
                <w:lang w:eastAsia="de-CH"/>
              </w:rPr>
              <mc:AlternateContent>
                <mc:Choice Requires="wps">
                  <w:drawing>
                    <wp:inline distT="0" distB="0" distL="0" distR="0" wp14:anchorId="432EDA5D" wp14:editId="07777777">
                      <wp:extent cx="718185" cy="318135"/>
                      <wp:effectExtent l="0" t="0" r="0" b="0"/>
                      <wp:docPr id="89" name="Cloud 89" descr="P662C3T17TB42#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49206A88"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432EDA5D" id="Cloud 89" o:spid="_x0000_s1059" alt="P662C3T17TB42#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49206A88"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B7A70C" w14:textId="77777777" w:rsidR="000D281E" w:rsidRDefault="00885845" w:rsidP="00FD0FDA">
            <w:pPr>
              <w:keepNext/>
              <w:keepLines/>
              <w:spacing w:after="0"/>
              <w:jc w:val="center"/>
            </w:pPr>
            <w:r>
              <w:rPr>
                <w:noProof/>
                <w:lang w:eastAsia="de-CH"/>
              </w:rPr>
              <mc:AlternateContent>
                <mc:Choice Requires="wps">
                  <w:drawing>
                    <wp:inline distT="0" distB="0" distL="0" distR="0" wp14:anchorId="6C53E511" wp14:editId="07777777">
                      <wp:extent cx="718185" cy="318135"/>
                      <wp:effectExtent l="0" t="0" r="0" b="0"/>
                      <wp:docPr id="91" name="Cloud 91" descr="P663C4T17TB43#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71887C79"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6C53E511" id="Cloud 91" o:spid="_x0000_s1060" alt="P663C4T17TB43#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71887C79" w14:textId="77777777" w:rsidR="00E66F4E" w:rsidRDefault="00E66F4E">
                            <w:pPr>
                              <w:pStyle w:val="Rahmeninhalt"/>
                              <w:spacing w:after="0" w:line="240" w:lineRule="auto"/>
                            </w:pPr>
                          </w:p>
                        </w:txbxContent>
                      </v:textbox>
                      <w10:anchorlock/>
                    </v:shape>
                  </w:pict>
                </mc:Fallback>
              </mc:AlternateContent>
            </w:r>
          </w:p>
        </w:tc>
        <w:tc>
          <w:tcPr>
            <w:tcW w:w="14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7FD67C" w14:textId="77777777" w:rsidR="000D281E" w:rsidRDefault="00885845" w:rsidP="00FD0FDA">
            <w:pPr>
              <w:keepNext/>
              <w:keepLines/>
              <w:spacing w:after="0"/>
              <w:jc w:val="center"/>
            </w:pPr>
            <w:r>
              <w:rPr>
                <w:noProof/>
                <w:lang w:eastAsia="de-CH"/>
              </w:rPr>
              <mc:AlternateContent>
                <mc:Choice Requires="wps">
                  <w:drawing>
                    <wp:inline distT="0" distB="0" distL="0" distR="0" wp14:anchorId="1728879C" wp14:editId="07777777">
                      <wp:extent cx="718185" cy="318135"/>
                      <wp:effectExtent l="0" t="0" r="0" b="0"/>
                      <wp:docPr id="93" name="Cloud 93" descr="P664C5T17TB44#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38D6B9B6"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1728879C" id="Cloud 93" o:spid="_x0000_s1061" alt="P664C5T17TB44#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38D6B9B6" w14:textId="77777777" w:rsidR="00E66F4E" w:rsidRDefault="00E66F4E">
                            <w:pPr>
                              <w:pStyle w:val="Rahmeninhalt"/>
                              <w:spacing w:after="0" w:line="240" w:lineRule="auto"/>
                            </w:pPr>
                          </w:p>
                        </w:txbxContent>
                      </v:textbox>
                      <w10:anchorlock/>
                    </v:shape>
                  </w:pict>
                </mc:Fallback>
              </mc:AlternateConten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F860BB" w14:textId="77777777" w:rsidR="000D281E" w:rsidRDefault="000D281E" w:rsidP="00FD0FDA">
            <w:pPr>
              <w:keepNext/>
              <w:keepLines/>
              <w:spacing w:after="0"/>
              <w:jc w:val="center"/>
            </w:pPr>
          </w:p>
        </w:tc>
      </w:tr>
      <w:tr w:rsidR="000D281E" w14:paraId="78E884CA" w14:textId="77777777" w:rsidTr="00AD0617">
        <w:trPr>
          <w:trHeight w:val="624"/>
        </w:trPr>
        <w:tc>
          <w:tcPr>
            <w:tcW w:w="342"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7842F596" w14:textId="77777777" w:rsidR="000D281E" w:rsidRDefault="00885845" w:rsidP="00FD0FDA">
            <w:pPr>
              <w:keepNext/>
              <w:keepLines/>
              <w:spacing w:after="0"/>
            </w:pPr>
            <w:r>
              <w:t>2</w:t>
            </w:r>
          </w:p>
        </w:tc>
        <w:tc>
          <w:tcPr>
            <w:tcW w:w="1347"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698536F5" w14:textId="77777777" w:rsidR="000D281E" w:rsidRDefault="00885845" w:rsidP="00FD0FDA">
            <w:pPr>
              <w:keepNext/>
              <w:keepLines/>
              <w:spacing w:after="0"/>
              <w:jc w:val="center"/>
            </w:pPr>
            <w:r>
              <w:rPr>
                <w:noProof/>
                <w:lang w:eastAsia="de-CH"/>
              </w:rPr>
              <mc:AlternateContent>
                <mc:Choice Requires="wps">
                  <w:drawing>
                    <wp:inline distT="0" distB="0" distL="0" distR="0" wp14:anchorId="26A85AB6" wp14:editId="07777777">
                      <wp:extent cx="718185" cy="318135"/>
                      <wp:effectExtent l="0" t="0" r="0" b="0"/>
                      <wp:docPr id="95" name="Cloud 95" descr="P668C8T17TB45#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7BC1BAF2"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26A85AB6" id="Cloud 95" o:spid="_x0000_s1062" alt="P668C8T17TB45#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C+bEgZ&#10;FQIAAHA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7BC1BAF2"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61C988F9" w14:textId="77777777" w:rsidR="000D281E" w:rsidRDefault="00885845" w:rsidP="00FD0FDA">
            <w:pPr>
              <w:keepNext/>
              <w:keepLines/>
              <w:spacing w:after="0"/>
              <w:jc w:val="center"/>
            </w:pPr>
            <w:r>
              <w:rPr>
                <w:noProof/>
                <w:lang w:eastAsia="de-CH"/>
              </w:rPr>
              <mc:AlternateContent>
                <mc:Choice Requires="wps">
                  <w:drawing>
                    <wp:inline distT="0" distB="0" distL="0" distR="0" wp14:anchorId="337909CC" wp14:editId="07777777">
                      <wp:extent cx="270510" cy="175260"/>
                      <wp:effectExtent l="0" t="0" r="0" b="0"/>
                      <wp:docPr id="97" name="Cloud 97" descr="P669C9T17TB46#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3B22BB7D"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337909CC" id="Cloud 97" o:spid="_x0000_s1063" alt="P669C9T17TB46#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iqpfbBACAABw&#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3B22BB7D"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17B246DD" w14:textId="77777777" w:rsidR="000D281E" w:rsidRDefault="00885845" w:rsidP="00FD0FDA">
            <w:pPr>
              <w:keepNext/>
              <w:keepLines/>
              <w:spacing w:after="0"/>
              <w:jc w:val="center"/>
            </w:pPr>
            <w:r>
              <w:rPr>
                <w:noProof/>
                <w:lang w:eastAsia="de-CH"/>
              </w:rPr>
              <mc:AlternateContent>
                <mc:Choice Requires="wps">
                  <w:drawing>
                    <wp:inline distT="0" distB="0" distL="0" distR="0" wp14:anchorId="64617BAB" wp14:editId="07777777">
                      <wp:extent cx="718185" cy="318135"/>
                      <wp:effectExtent l="0" t="0" r="0" b="0"/>
                      <wp:docPr id="99" name="Cloud 99" descr="P670C10T17TB47#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6BF89DA3"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64617BAB" id="Cloud 99" o:spid="_x0000_s1064" alt="P670C10T17TB47#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6BF89DA3" w14:textId="77777777" w:rsidR="00E66F4E" w:rsidRDefault="00E66F4E">
                            <w:pPr>
                              <w:pStyle w:val="Rahmeninhalt"/>
                              <w:spacing w:after="0" w:line="240" w:lineRule="auto"/>
                            </w:pPr>
                          </w:p>
                        </w:txbxContent>
                      </v:textbox>
                      <w10:anchorlock/>
                    </v:shape>
                  </w:pict>
                </mc:Fallback>
              </mc:AlternateContent>
            </w:r>
          </w:p>
        </w:tc>
        <w:tc>
          <w:tcPr>
            <w:tcW w:w="1424"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5C3E0E74" w14:textId="77777777" w:rsidR="000D281E" w:rsidRDefault="00885845" w:rsidP="00FD0FDA">
            <w:pPr>
              <w:keepNext/>
              <w:keepLines/>
              <w:spacing w:after="0"/>
              <w:jc w:val="center"/>
            </w:pPr>
            <w:r>
              <w:rPr>
                <w:noProof/>
                <w:lang w:eastAsia="de-CH"/>
              </w:rPr>
              <mc:AlternateContent>
                <mc:Choice Requires="wps">
                  <w:drawing>
                    <wp:inline distT="0" distB="0" distL="0" distR="0" wp14:anchorId="3F14ED87" wp14:editId="07777777">
                      <wp:extent cx="270510" cy="175260"/>
                      <wp:effectExtent l="0" t="0" r="0" b="0"/>
                      <wp:docPr id="101" name="Cloud 101" descr="P671C11T17TB48#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66A1FAB9"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3F14ED87" id="Cloud 101" o:spid="_x0000_s1065" alt="P671C11T17TB48#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P1jj6hACAABz&#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66A1FAB9" w14:textId="77777777" w:rsidR="00E66F4E" w:rsidRDefault="00E66F4E">
                            <w:pPr>
                              <w:pStyle w:val="Rahmeninhalt"/>
                              <w:spacing w:after="0" w:line="240" w:lineRule="auto"/>
                            </w:pPr>
                          </w:p>
                        </w:txbxContent>
                      </v:textbox>
                      <w10:anchorlock/>
                    </v:shape>
                  </w:pict>
                </mc:Fallback>
              </mc:AlternateContent>
            </w:r>
          </w:p>
        </w:tc>
        <w:tc>
          <w:tcPr>
            <w:tcW w:w="1418"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76BB753C" w14:textId="77777777" w:rsidR="000D281E" w:rsidRDefault="000D281E" w:rsidP="00FD0FDA">
            <w:pPr>
              <w:keepNext/>
              <w:keepLines/>
              <w:spacing w:after="0"/>
              <w:jc w:val="center"/>
            </w:pPr>
          </w:p>
        </w:tc>
      </w:tr>
      <w:tr w:rsidR="000D281E" w14:paraId="14888241" w14:textId="77777777" w:rsidTr="00AD0617">
        <w:trPr>
          <w:trHeight w:val="624"/>
        </w:trPr>
        <w:tc>
          <w:tcPr>
            <w:tcW w:w="342"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513DA1E0" w14:textId="77777777" w:rsidR="000D281E" w:rsidRDefault="000D281E" w:rsidP="00FD0FDA">
            <w:pPr>
              <w:keepNext/>
              <w:keepLines/>
              <w:spacing w:after="0"/>
            </w:pPr>
          </w:p>
        </w:tc>
        <w:tc>
          <w:tcPr>
            <w:tcW w:w="1347"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75CAC6F5" w14:textId="77777777" w:rsidR="000D281E" w:rsidRDefault="000D281E" w:rsidP="00FD0FDA">
            <w:pPr>
              <w:keepNext/>
              <w:keepLines/>
              <w:spacing w:after="0"/>
              <w:jc w:val="center"/>
              <w:rPr>
                <w:b/>
                <w:color w:val="FF0000"/>
              </w:rPr>
            </w:pPr>
          </w:p>
        </w:tc>
        <w:tc>
          <w:tcPr>
            <w:tcW w:w="1347"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33096EF0" w14:textId="77777777" w:rsidR="000D281E" w:rsidRDefault="00885845" w:rsidP="00FD0FDA">
            <w:pPr>
              <w:keepNext/>
              <w:keepLines/>
              <w:spacing w:after="0"/>
              <w:jc w:val="center"/>
              <w:rPr>
                <w:b/>
                <w:color w:val="FF0000"/>
              </w:rPr>
            </w:pPr>
            <w:r>
              <w:rPr>
                <w:b/>
                <w:color w:val="FF0000"/>
              </w:rPr>
              <w:t>X</w:t>
            </w:r>
          </w:p>
        </w:tc>
        <w:tc>
          <w:tcPr>
            <w:tcW w:w="1347"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66060428" w14:textId="77777777" w:rsidR="000D281E" w:rsidRDefault="000D281E" w:rsidP="00FD0FDA">
            <w:pPr>
              <w:keepNext/>
              <w:keepLines/>
              <w:spacing w:after="0"/>
              <w:jc w:val="center"/>
              <w:rPr>
                <w:b/>
                <w:color w:val="FF0000"/>
              </w:rPr>
            </w:pPr>
          </w:p>
        </w:tc>
        <w:tc>
          <w:tcPr>
            <w:tcW w:w="1424"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7E0CB7FE" w14:textId="77777777" w:rsidR="000D281E" w:rsidRDefault="00885845" w:rsidP="00FD0FDA">
            <w:pPr>
              <w:keepNext/>
              <w:keepLines/>
              <w:spacing w:after="0"/>
              <w:jc w:val="center"/>
              <w:rPr>
                <w:b/>
                <w:color w:val="FF0000"/>
              </w:rPr>
            </w:pPr>
            <w:r>
              <w:rPr>
                <w:b/>
                <w:color w:val="FF0000"/>
              </w:rPr>
              <w:t>X</w:t>
            </w:r>
          </w:p>
        </w:tc>
        <w:tc>
          <w:tcPr>
            <w:tcW w:w="1418"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48B7805B" w14:textId="77777777" w:rsidR="000D281E" w:rsidRDefault="00885845" w:rsidP="00FD0FDA">
            <w:pPr>
              <w:keepNext/>
              <w:keepLines/>
              <w:spacing w:after="0"/>
              <w:jc w:val="center"/>
              <w:rPr>
                <w:b/>
                <w:color w:val="FF0000"/>
              </w:rPr>
            </w:pPr>
            <w:r>
              <w:rPr>
                <w:b/>
                <w:color w:val="FF0000"/>
              </w:rPr>
              <w:t>Abstand 2</w:t>
            </w:r>
          </w:p>
        </w:tc>
      </w:tr>
    </w:tbl>
    <w:p w14:paraId="1D0656FE" w14:textId="77777777" w:rsidR="000D281E" w:rsidRDefault="000D281E" w:rsidP="00490775">
      <w:pPr>
        <w:spacing w:after="0"/>
      </w:pPr>
    </w:p>
    <w:tbl>
      <w:tblPr>
        <w:tblW w:w="7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2"/>
        <w:gridCol w:w="1347"/>
        <w:gridCol w:w="1347"/>
        <w:gridCol w:w="1347"/>
        <w:gridCol w:w="1424"/>
        <w:gridCol w:w="1418"/>
      </w:tblGrid>
      <w:tr w:rsidR="000D281E" w14:paraId="065D2414" w14:textId="77777777" w:rsidTr="00AD0617">
        <w:trPr>
          <w:trHeight w:val="624"/>
        </w:trPr>
        <w:tc>
          <w:tcPr>
            <w:tcW w:w="3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32D521" w14:textId="77777777" w:rsidR="000D281E" w:rsidRDefault="00885845" w:rsidP="00FD0FDA">
            <w:pPr>
              <w:keepNext/>
              <w:keepLines/>
              <w:spacing w:after="0"/>
            </w:pPr>
            <w:r>
              <w:t>1</w:t>
            </w:r>
          </w:p>
        </w:tc>
        <w:tc>
          <w:tcPr>
            <w:tcW w:w="13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37605A" w14:textId="77777777" w:rsidR="000D281E" w:rsidRDefault="00885845" w:rsidP="00FD0FDA">
            <w:pPr>
              <w:keepNext/>
              <w:keepLines/>
              <w:spacing w:after="0"/>
              <w:jc w:val="center"/>
            </w:pPr>
            <w:r>
              <w:rPr>
                <w:noProof/>
                <w:lang w:eastAsia="de-CH"/>
              </w:rPr>
              <mc:AlternateContent>
                <mc:Choice Requires="wps">
                  <w:drawing>
                    <wp:inline distT="0" distB="0" distL="0" distR="0" wp14:anchorId="29BAC97F" wp14:editId="07777777">
                      <wp:extent cx="718185" cy="318135"/>
                      <wp:effectExtent l="0" t="0" r="0" b="0"/>
                      <wp:docPr id="103" name="Cloud 103" descr="P683C2T18TB49#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394798F2"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29BAC97F" id="Cloud 103" o:spid="_x0000_s1066" alt="P683C2T18TB49#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394798F2"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89A505" w14:textId="77777777" w:rsidR="000D281E" w:rsidRDefault="00885845" w:rsidP="00FD0FDA">
            <w:pPr>
              <w:keepNext/>
              <w:keepLines/>
              <w:spacing w:after="0"/>
              <w:jc w:val="center"/>
            </w:pPr>
            <w:r>
              <w:rPr>
                <w:noProof/>
                <w:lang w:eastAsia="de-CH"/>
              </w:rPr>
              <mc:AlternateContent>
                <mc:Choice Requires="wps">
                  <w:drawing>
                    <wp:inline distT="0" distB="0" distL="0" distR="0" wp14:anchorId="4D6E6DB7" wp14:editId="07777777">
                      <wp:extent cx="718185" cy="318135"/>
                      <wp:effectExtent l="0" t="0" r="0" b="0"/>
                      <wp:docPr id="105" name="Cloud 105" descr="P684C3T18TB50#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29079D35"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4D6E6DB7" id="Cloud 105" o:spid="_x0000_s1067" alt="P684C3T18TB50#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29079D35"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86DC7" w14:textId="77777777" w:rsidR="000D281E" w:rsidRDefault="00885845" w:rsidP="00FD0FDA">
            <w:pPr>
              <w:keepNext/>
              <w:keepLines/>
              <w:spacing w:after="0"/>
              <w:jc w:val="center"/>
            </w:pPr>
            <w:r>
              <w:rPr>
                <w:noProof/>
                <w:lang w:eastAsia="de-CH"/>
              </w:rPr>
              <mc:AlternateContent>
                <mc:Choice Requires="wps">
                  <w:drawing>
                    <wp:inline distT="0" distB="0" distL="0" distR="0" wp14:anchorId="177C27C6" wp14:editId="07777777">
                      <wp:extent cx="718185" cy="318135"/>
                      <wp:effectExtent l="0" t="0" r="0" b="0"/>
                      <wp:docPr id="107" name="Cloud 107" descr="P685C4T18TB51#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53BD644D"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177C27C6" id="Cloud 107" o:spid="_x0000_s1068" alt="P685C4T18TB51#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C/6gGZ&#10;FQIAAHI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53BD644D" w14:textId="77777777" w:rsidR="00E66F4E" w:rsidRDefault="00E66F4E">
                            <w:pPr>
                              <w:pStyle w:val="Rahmeninhalt"/>
                              <w:spacing w:after="0" w:line="240" w:lineRule="auto"/>
                            </w:pPr>
                          </w:p>
                        </w:txbxContent>
                      </v:textbox>
                      <w10:anchorlock/>
                    </v:shape>
                  </w:pict>
                </mc:Fallback>
              </mc:AlternateContent>
            </w:r>
          </w:p>
        </w:tc>
        <w:tc>
          <w:tcPr>
            <w:tcW w:w="14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FAC43" w14:textId="77777777" w:rsidR="000D281E" w:rsidRDefault="00885845" w:rsidP="00FD0FDA">
            <w:pPr>
              <w:keepNext/>
              <w:keepLines/>
              <w:spacing w:after="0"/>
              <w:jc w:val="center"/>
            </w:pPr>
            <w:r>
              <w:rPr>
                <w:noProof/>
                <w:lang w:eastAsia="de-CH"/>
              </w:rPr>
              <mc:AlternateContent>
                <mc:Choice Requires="wps">
                  <w:drawing>
                    <wp:inline distT="0" distB="0" distL="0" distR="0" wp14:anchorId="7A081999" wp14:editId="07777777">
                      <wp:extent cx="718185" cy="318135"/>
                      <wp:effectExtent l="0" t="0" r="0" b="0"/>
                      <wp:docPr id="109" name="Cloud 109" descr="P686C5T18TB52#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2BBD94B2"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7A081999" id="Cloud 109" o:spid="_x0000_s1069" alt="P686C5T18TB52#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CaFGG6&#10;FQIAAHI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2BBD94B2" w14:textId="77777777" w:rsidR="00E66F4E" w:rsidRDefault="00E66F4E">
                            <w:pPr>
                              <w:pStyle w:val="Rahmeninhalt"/>
                              <w:spacing w:after="0" w:line="240" w:lineRule="auto"/>
                            </w:pPr>
                          </w:p>
                        </w:txbxContent>
                      </v:textbox>
                      <w10:anchorlock/>
                    </v:shape>
                  </w:pict>
                </mc:Fallback>
              </mc:AlternateConten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4DE7F" w14:textId="77777777" w:rsidR="000D281E" w:rsidRDefault="000D281E" w:rsidP="00FD0FDA">
            <w:pPr>
              <w:keepNext/>
              <w:keepLines/>
              <w:spacing w:after="0"/>
              <w:jc w:val="center"/>
            </w:pPr>
          </w:p>
        </w:tc>
      </w:tr>
      <w:tr w:rsidR="000D281E" w14:paraId="7A036E3D" w14:textId="77777777" w:rsidTr="00AD0617">
        <w:trPr>
          <w:trHeight w:val="624"/>
        </w:trPr>
        <w:tc>
          <w:tcPr>
            <w:tcW w:w="342"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68D9363B" w14:textId="77777777" w:rsidR="000D281E" w:rsidRDefault="00885845" w:rsidP="00FD0FDA">
            <w:pPr>
              <w:keepNext/>
              <w:keepLines/>
              <w:spacing w:after="0"/>
            </w:pPr>
            <w:r>
              <w:t>3</w:t>
            </w:r>
          </w:p>
        </w:tc>
        <w:tc>
          <w:tcPr>
            <w:tcW w:w="1347"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2CA7ADD4" w14:textId="77777777" w:rsidR="000D281E" w:rsidRDefault="00885845" w:rsidP="00FD0FDA">
            <w:pPr>
              <w:keepNext/>
              <w:keepLines/>
              <w:spacing w:after="0"/>
              <w:jc w:val="center"/>
            </w:pPr>
            <w:r>
              <w:rPr>
                <w:noProof/>
                <w:lang w:eastAsia="de-CH"/>
              </w:rPr>
              <mc:AlternateContent>
                <mc:Choice Requires="wps">
                  <w:drawing>
                    <wp:inline distT="0" distB="0" distL="0" distR="0" wp14:anchorId="3F9B1ABB" wp14:editId="07777777">
                      <wp:extent cx="270510" cy="175260"/>
                      <wp:effectExtent l="0" t="0" r="0" b="0"/>
                      <wp:docPr id="111" name="Cloud 111" descr="P690C8T18TB53#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314EE24A"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3F9B1ABB" id="Cloud 111" o:spid="_x0000_s1070" alt="P690C8T18TB53#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WIb+kBACAABy&#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314EE24A"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76614669" w14:textId="77777777" w:rsidR="000D281E" w:rsidRDefault="00885845" w:rsidP="00FD0FDA">
            <w:pPr>
              <w:keepNext/>
              <w:keepLines/>
              <w:spacing w:after="0"/>
              <w:jc w:val="center"/>
            </w:pPr>
            <w:r>
              <w:rPr>
                <w:noProof/>
                <w:lang w:eastAsia="de-CH"/>
              </w:rPr>
              <mc:AlternateContent>
                <mc:Choice Requires="wps">
                  <w:drawing>
                    <wp:inline distT="0" distB="0" distL="0" distR="0" wp14:anchorId="6239948F" wp14:editId="07777777">
                      <wp:extent cx="718185" cy="318135"/>
                      <wp:effectExtent l="0" t="0" r="0" b="0"/>
                      <wp:docPr id="113" name="Cloud 113" descr="P691C9T18TB54#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57590049"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6239948F" id="Cloud 113" o:spid="_x0000_s1071" alt="P691C9T18TB54#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57590049"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0C5B615A" w14:textId="77777777" w:rsidR="000D281E" w:rsidRDefault="00885845" w:rsidP="00FD0FDA">
            <w:pPr>
              <w:keepNext/>
              <w:keepLines/>
              <w:spacing w:after="0"/>
              <w:jc w:val="center"/>
            </w:pPr>
            <w:r>
              <w:rPr>
                <w:noProof/>
                <w:lang w:eastAsia="de-CH"/>
              </w:rPr>
              <mc:AlternateContent>
                <mc:Choice Requires="wps">
                  <w:drawing>
                    <wp:inline distT="0" distB="0" distL="0" distR="0" wp14:anchorId="1C2064DB" wp14:editId="07777777">
                      <wp:extent cx="270510" cy="175260"/>
                      <wp:effectExtent l="0" t="0" r="0" b="0"/>
                      <wp:docPr id="115" name="Cloud 115" descr="P692C10T18TB55#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792F1AA2"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1C2064DB" id="Cloud 115" o:spid="_x0000_s1072" alt="P692C10T18TB55#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&#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792F1AA2" w14:textId="77777777" w:rsidR="00E66F4E" w:rsidRDefault="00E66F4E">
                            <w:pPr>
                              <w:pStyle w:val="Rahmeninhalt"/>
                              <w:spacing w:after="0" w:line="240" w:lineRule="auto"/>
                            </w:pPr>
                          </w:p>
                        </w:txbxContent>
                      </v:textbox>
                      <w10:anchorlock/>
                    </v:shape>
                  </w:pict>
                </mc:Fallback>
              </mc:AlternateContent>
            </w:r>
          </w:p>
        </w:tc>
        <w:tc>
          <w:tcPr>
            <w:tcW w:w="1424"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1A499DFC" w14:textId="77777777" w:rsidR="000D281E" w:rsidRDefault="00885845" w:rsidP="00FD0FDA">
            <w:pPr>
              <w:keepNext/>
              <w:keepLines/>
              <w:spacing w:after="0"/>
              <w:jc w:val="center"/>
            </w:pPr>
            <w:r>
              <w:rPr>
                <w:noProof/>
                <w:lang w:eastAsia="de-CH"/>
              </w:rPr>
              <mc:AlternateContent>
                <mc:Choice Requires="wps">
                  <w:drawing>
                    <wp:inline distT="0" distB="0" distL="0" distR="0" wp14:anchorId="5B9FF183" wp14:editId="07777777">
                      <wp:extent cx="270510" cy="175260"/>
                      <wp:effectExtent l="0" t="0" r="0" b="0"/>
                      <wp:docPr id="117" name="Cloud 117" descr="P693C11T18TB56#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5E7E3C41"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5B9FF183" id="Cloud 117" o:spid="_x0000_s1073" alt="P693C11T18TB56#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&#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5E7E3C41" w14:textId="77777777" w:rsidR="00E66F4E" w:rsidRDefault="00E66F4E">
                            <w:pPr>
                              <w:pStyle w:val="Rahmeninhalt"/>
                              <w:spacing w:after="0" w:line="240" w:lineRule="auto"/>
                            </w:pPr>
                          </w:p>
                        </w:txbxContent>
                      </v:textbox>
                      <w10:anchorlock/>
                    </v:shape>
                  </w:pict>
                </mc:Fallback>
              </mc:AlternateContent>
            </w:r>
          </w:p>
        </w:tc>
        <w:tc>
          <w:tcPr>
            <w:tcW w:w="1418"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03F828E4" w14:textId="77777777" w:rsidR="000D281E" w:rsidRDefault="000D281E" w:rsidP="00FD0FDA">
            <w:pPr>
              <w:keepNext/>
              <w:keepLines/>
              <w:spacing w:after="0"/>
              <w:jc w:val="center"/>
            </w:pPr>
          </w:p>
        </w:tc>
      </w:tr>
      <w:tr w:rsidR="000D281E" w14:paraId="79351A69" w14:textId="77777777" w:rsidTr="00AD0617">
        <w:trPr>
          <w:trHeight w:val="624"/>
        </w:trPr>
        <w:tc>
          <w:tcPr>
            <w:tcW w:w="342"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2AC57CB0" w14:textId="77777777" w:rsidR="000D281E" w:rsidRDefault="000D281E" w:rsidP="00FD0FDA">
            <w:pPr>
              <w:keepNext/>
              <w:keepLines/>
              <w:spacing w:after="0"/>
            </w:pPr>
          </w:p>
        </w:tc>
        <w:tc>
          <w:tcPr>
            <w:tcW w:w="1347"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41E61A33" w14:textId="77777777" w:rsidR="000D281E" w:rsidRDefault="00885845" w:rsidP="00FD0FDA">
            <w:pPr>
              <w:keepNext/>
              <w:keepLines/>
              <w:spacing w:after="0"/>
              <w:jc w:val="center"/>
              <w:rPr>
                <w:b/>
                <w:color w:val="FF0000"/>
              </w:rPr>
            </w:pPr>
            <w:r>
              <w:rPr>
                <w:b/>
                <w:color w:val="FF0000"/>
              </w:rPr>
              <w:t>X</w:t>
            </w:r>
          </w:p>
        </w:tc>
        <w:tc>
          <w:tcPr>
            <w:tcW w:w="1347"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5186B13D" w14:textId="77777777" w:rsidR="000D281E" w:rsidRDefault="000D281E" w:rsidP="00FD0FDA">
            <w:pPr>
              <w:keepNext/>
              <w:keepLines/>
              <w:spacing w:after="0"/>
              <w:jc w:val="center"/>
              <w:rPr>
                <w:b/>
                <w:color w:val="FF0000"/>
              </w:rPr>
            </w:pPr>
          </w:p>
        </w:tc>
        <w:tc>
          <w:tcPr>
            <w:tcW w:w="1347"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2A5697B1" w14:textId="77777777" w:rsidR="000D281E" w:rsidRDefault="00885845" w:rsidP="00FD0FDA">
            <w:pPr>
              <w:keepNext/>
              <w:keepLines/>
              <w:spacing w:after="0"/>
              <w:jc w:val="center"/>
              <w:rPr>
                <w:b/>
                <w:color w:val="FF0000"/>
              </w:rPr>
            </w:pPr>
            <w:r>
              <w:rPr>
                <w:b/>
                <w:color w:val="FF0000"/>
              </w:rPr>
              <w:t>X</w:t>
            </w:r>
          </w:p>
        </w:tc>
        <w:tc>
          <w:tcPr>
            <w:tcW w:w="1424"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2AA7E729" w14:textId="77777777" w:rsidR="000D281E" w:rsidRDefault="00885845" w:rsidP="00FD0FDA">
            <w:pPr>
              <w:keepNext/>
              <w:keepLines/>
              <w:spacing w:after="0"/>
              <w:jc w:val="center"/>
              <w:rPr>
                <w:b/>
                <w:color w:val="FF0000"/>
              </w:rPr>
            </w:pPr>
            <w:r>
              <w:rPr>
                <w:b/>
                <w:color w:val="FF0000"/>
              </w:rPr>
              <w:t>X</w:t>
            </w:r>
          </w:p>
        </w:tc>
        <w:tc>
          <w:tcPr>
            <w:tcW w:w="1418"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2EA015BE" w14:textId="77777777" w:rsidR="000D281E" w:rsidRDefault="00885845" w:rsidP="00FD0FDA">
            <w:pPr>
              <w:keepNext/>
              <w:keepLines/>
              <w:spacing w:after="0"/>
              <w:jc w:val="center"/>
              <w:rPr>
                <w:b/>
                <w:color w:val="FF0000"/>
              </w:rPr>
            </w:pPr>
            <w:r>
              <w:rPr>
                <w:b/>
                <w:color w:val="FF0000"/>
              </w:rPr>
              <w:t>Abstand 3</w:t>
            </w:r>
          </w:p>
        </w:tc>
      </w:tr>
    </w:tbl>
    <w:p w14:paraId="6C57C439" w14:textId="77777777" w:rsidR="000D281E" w:rsidRDefault="000D281E" w:rsidP="00490775">
      <w:pPr>
        <w:spacing w:after="0"/>
      </w:pPr>
    </w:p>
    <w:tbl>
      <w:tblPr>
        <w:tblW w:w="7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62"/>
        <w:gridCol w:w="1347"/>
        <w:gridCol w:w="1347"/>
        <w:gridCol w:w="1347"/>
        <w:gridCol w:w="1404"/>
        <w:gridCol w:w="1418"/>
      </w:tblGrid>
      <w:tr w:rsidR="000D281E" w14:paraId="2CC21B90" w14:textId="77777777" w:rsidTr="00AD0617">
        <w:trPr>
          <w:trHeight w:val="624"/>
        </w:trPr>
        <w:tc>
          <w:tcPr>
            <w:tcW w:w="3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328F9" w14:textId="77777777" w:rsidR="000D281E" w:rsidRDefault="00885845" w:rsidP="00FD0FDA">
            <w:pPr>
              <w:keepNext/>
              <w:keepLines/>
              <w:spacing w:after="0"/>
            </w:pPr>
            <w:r>
              <w:t>2</w:t>
            </w:r>
          </w:p>
        </w:tc>
        <w:tc>
          <w:tcPr>
            <w:tcW w:w="13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404BC9" w14:textId="77777777" w:rsidR="000D281E" w:rsidRDefault="00885845" w:rsidP="00FD0FDA">
            <w:pPr>
              <w:keepNext/>
              <w:keepLines/>
              <w:spacing w:after="0"/>
              <w:jc w:val="center"/>
            </w:pPr>
            <w:r>
              <w:rPr>
                <w:noProof/>
                <w:lang w:eastAsia="de-CH"/>
              </w:rPr>
              <mc:AlternateContent>
                <mc:Choice Requires="wps">
                  <w:drawing>
                    <wp:inline distT="0" distB="0" distL="0" distR="0" wp14:anchorId="1F1CF992" wp14:editId="07777777">
                      <wp:extent cx="718185" cy="318135"/>
                      <wp:effectExtent l="0" t="0" r="0" b="0"/>
                      <wp:docPr id="119" name="Cloud 119" descr="P705C2T19TB57#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61319B8A"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1F1CF992" id="Cloud 119" o:spid="_x0000_s1074" alt="P705C2T19TB57#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Bm5vlD&#10;FQIAAHI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61319B8A"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A560F4" w14:textId="77777777" w:rsidR="000D281E" w:rsidRDefault="00885845" w:rsidP="00FD0FDA">
            <w:pPr>
              <w:keepNext/>
              <w:keepLines/>
              <w:spacing w:after="0"/>
              <w:jc w:val="center"/>
            </w:pPr>
            <w:r>
              <w:rPr>
                <w:noProof/>
                <w:lang w:eastAsia="de-CH"/>
              </w:rPr>
              <mc:AlternateContent>
                <mc:Choice Requires="wps">
                  <w:drawing>
                    <wp:inline distT="0" distB="0" distL="0" distR="0" wp14:anchorId="352251C0" wp14:editId="07777777">
                      <wp:extent cx="270510" cy="175260"/>
                      <wp:effectExtent l="0" t="0" r="0" b="0"/>
                      <wp:docPr id="121" name="Cloud 121" descr="P706C3T19TB58#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70DF735C"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352251C0" id="Cloud 121" o:spid="_x0000_s1075" alt="P706C3T19TB58#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70DF735C"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413BF6" w14:textId="77777777" w:rsidR="000D281E" w:rsidRDefault="00885845" w:rsidP="00FD0FDA">
            <w:pPr>
              <w:keepNext/>
              <w:keepLines/>
              <w:spacing w:after="0"/>
              <w:jc w:val="center"/>
            </w:pPr>
            <w:r>
              <w:rPr>
                <w:noProof/>
                <w:lang w:eastAsia="de-CH"/>
              </w:rPr>
              <mc:AlternateContent>
                <mc:Choice Requires="wps">
                  <w:drawing>
                    <wp:inline distT="0" distB="0" distL="0" distR="0" wp14:anchorId="21F4418A" wp14:editId="07777777">
                      <wp:extent cx="718185" cy="318135"/>
                      <wp:effectExtent l="0" t="0" r="0" b="0"/>
                      <wp:docPr id="123" name="Cloud 123" descr="P707C4T19TB59#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33D28B4B"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21F4418A" id="Cloud 123" o:spid="_x0000_s1076" alt="P707C4T19TB59#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33D28B4B" w14:textId="77777777" w:rsidR="00E66F4E" w:rsidRDefault="00E66F4E">
                            <w:pPr>
                              <w:pStyle w:val="Rahmeninhalt"/>
                              <w:spacing w:after="0" w:line="240" w:lineRule="auto"/>
                            </w:pPr>
                          </w:p>
                        </w:txbxContent>
                      </v:textbox>
                      <w10:anchorlock/>
                    </v:shape>
                  </w:pict>
                </mc:Fallback>
              </mc:AlternateContent>
            </w:r>
          </w:p>
        </w:tc>
        <w:tc>
          <w:tcPr>
            <w:tcW w:w="14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FA3E3" w14:textId="77777777" w:rsidR="000D281E" w:rsidRDefault="00885845" w:rsidP="00FD0FDA">
            <w:pPr>
              <w:keepNext/>
              <w:keepLines/>
              <w:spacing w:after="0"/>
              <w:jc w:val="center"/>
            </w:pPr>
            <w:r>
              <w:rPr>
                <w:noProof/>
                <w:lang w:eastAsia="de-CH"/>
              </w:rPr>
              <mc:AlternateContent>
                <mc:Choice Requires="wps">
                  <w:drawing>
                    <wp:inline distT="0" distB="0" distL="0" distR="0" wp14:anchorId="6AE9703E" wp14:editId="07777777">
                      <wp:extent cx="270510" cy="175260"/>
                      <wp:effectExtent l="0" t="0" r="0" b="0"/>
                      <wp:docPr id="125" name="Cloud 125" descr="P708C5T19TB60#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41C6AC2A"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6AE9703E" id="Cloud 125" o:spid="_x0000_s1077" alt="P708C5T19TB60#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BbvFvhACAABy&#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41C6AC2A" w14:textId="77777777" w:rsidR="00E66F4E" w:rsidRDefault="00E66F4E">
                            <w:pPr>
                              <w:pStyle w:val="Rahmeninhalt"/>
                              <w:spacing w:after="0" w:line="240" w:lineRule="auto"/>
                            </w:pPr>
                          </w:p>
                        </w:txbxContent>
                      </v:textbox>
                      <w10:anchorlock/>
                    </v:shape>
                  </w:pict>
                </mc:Fallback>
              </mc:AlternateConten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C44586" w14:textId="77777777" w:rsidR="000D281E" w:rsidRDefault="000D281E" w:rsidP="00FD0FDA">
            <w:pPr>
              <w:keepNext/>
              <w:keepLines/>
              <w:spacing w:after="0"/>
              <w:jc w:val="center"/>
            </w:pPr>
          </w:p>
        </w:tc>
      </w:tr>
      <w:tr w:rsidR="000D281E" w14:paraId="57AB7477" w14:textId="77777777" w:rsidTr="00AD0617">
        <w:trPr>
          <w:trHeight w:val="624"/>
        </w:trPr>
        <w:tc>
          <w:tcPr>
            <w:tcW w:w="362"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297C039E" w14:textId="77777777" w:rsidR="000D281E" w:rsidRDefault="00885845" w:rsidP="00FD0FDA">
            <w:pPr>
              <w:keepNext/>
              <w:keepLines/>
              <w:spacing w:after="0"/>
            </w:pPr>
            <w:r>
              <w:t>3</w:t>
            </w:r>
          </w:p>
        </w:tc>
        <w:tc>
          <w:tcPr>
            <w:tcW w:w="1347"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4FFCBC07" w14:textId="77777777" w:rsidR="000D281E" w:rsidRDefault="00885845" w:rsidP="00FD0FDA">
            <w:pPr>
              <w:keepNext/>
              <w:keepLines/>
              <w:spacing w:after="0"/>
              <w:jc w:val="center"/>
            </w:pPr>
            <w:r>
              <w:rPr>
                <w:noProof/>
                <w:lang w:eastAsia="de-CH"/>
              </w:rPr>
              <mc:AlternateContent>
                <mc:Choice Requires="wps">
                  <w:drawing>
                    <wp:inline distT="0" distB="0" distL="0" distR="0" wp14:anchorId="176393CF" wp14:editId="07777777">
                      <wp:extent cx="270510" cy="175260"/>
                      <wp:effectExtent l="0" t="0" r="0" b="0"/>
                      <wp:docPr id="127" name="Cloud 127" descr="P712C8T19TB61#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1728B4D0"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176393CF" id="Cloud 127" o:spid="_x0000_s1078" alt="P712C8T19TB61#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cIgngBACAABy&#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1728B4D0"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34959D4B" w14:textId="77777777" w:rsidR="000D281E" w:rsidRDefault="00885845" w:rsidP="00FD0FDA">
            <w:pPr>
              <w:keepNext/>
              <w:keepLines/>
              <w:spacing w:after="0"/>
              <w:jc w:val="center"/>
            </w:pPr>
            <w:r>
              <w:rPr>
                <w:noProof/>
                <w:lang w:eastAsia="de-CH"/>
              </w:rPr>
              <mc:AlternateContent>
                <mc:Choice Requires="wps">
                  <w:drawing>
                    <wp:inline distT="0" distB="0" distL="0" distR="0" wp14:anchorId="059ADB30" wp14:editId="07777777">
                      <wp:extent cx="718185" cy="318135"/>
                      <wp:effectExtent l="0" t="0" r="0" b="0"/>
                      <wp:docPr id="129" name="Cloud 129" descr="P713C9T19TB62#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7BD58BA2"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59ADB30" id="Cloud 129" o:spid="_x0000_s1079" alt="P713C9T19TB62#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7BD58BA2" w14:textId="77777777" w:rsidR="00E66F4E" w:rsidRDefault="00E66F4E">
                            <w:pPr>
                              <w:pStyle w:val="Rahmeninhalt"/>
                              <w:spacing w:after="0" w:line="240" w:lineRule="auto"/>
                            </w:pPr>
                          </w:p>
                        </w:txbxContent>
                      </v:textbox>
                      <w10:anchorlock/>
                    </v:shape>
                  </w:pict>
                </mc:Fallback>
              </mc:AlternateContent>
            </w:r>
          </w:p>
        </w:tc>
        <w:tc>
          <w:tcPr>
            <w:tcW w:w="1347"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4357A966" w14:textId="77777777" w:rsidR="000D281E" w:rsidRDefault="00885845" w:rsidP="00FD0FDA">
            <w:pPr>
              <w:keepNext/>
              <w:keepLines/>
              <w:spacing w:after="0"/>
              <w:jc w:val="center"/>
            </w:pPr>
            <w:r>
              <w:rPr>
                <w:noProof/>
                <w:lang w:eastAsia="de-CH"/>
              </w:rPr>
              <mc:AlternateContent>
                <mc:Choice Requires="wps">
                  <w:drawing>
                    <wp:inline distT="0" distB="0" distL="0" distR="0" wp14:anchorId="02F15BEB" wp14:editId="07777777">
                      <wp:extent cx="270510" cy="175260"/>
                      <wp:effectExtent l="0" t="0" r="0" b="0"/>
                      <wp:docPr id="131" name="Cloud 131" descr="P714C10T19TB63#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44690661"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02F15BEB" id="Cloud 131" o:spid="_x0000_s1080" alt="P714C10T19TB63#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&#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44690661" w14:textId="77777777" w:rsidR="00E66F4E" w:rsidRDefault="00E66F4E">
                            <w:pPr>
                              <w:pStyle w:val="Rahmeninhalt"/>
                              <w:spacing w:after="0" w:line="240" w:lineRule="auto"/>
                            </w:pPr>
                          </w:p>
                        </w:txbxContent>
                      </v:textbox>
                      <w10:anchorlock/>
                    </v:shape>
                  </w:pict>
                </mc:Fallback>
              </mc:AlternateContent>
            </w:r>
          </w:p>
        </w:tc>
        <w:tc>
          <w:tcPr>
            <w:tcW w:w="1404"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74539910" w14:textId="77777777" w:rsidR="000D281E" w:rsidRDefault="00885845" w:rsidP="00FD0FDA">
            <w:pPr>
              <w:keepNext/>
              <w:keepLines/>
              <w:spacing w:after="0"/>
              <w:jc w:val="center"/>
            </w:pPr>
            <w:r>
              <w:rPr>
                <w:noProof/>
                <w:lang w:eastAsia="de-CH"/>
              </w:rPr>
              <mc:AlternateContent>
                <mc:Choice Requires="wps">
                  <w:drawing>
                    <wp:inline distT="0" distB="0" distL="0" distR="0" wp14:anchorId="7DC72294" wp14:editId="07777777">
                      <wp:extent cx="270510" cy="175260"/>
                      <wp:effectExtent l="0" t="0" r="0" b="0"/>
                      <wp:docPr id="133" name="Cloud 133" descr="P715C11T19TB64#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5A7E0CF2"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7DC72294" id="Cloud 133" o:spid="_x0000_s1081" alt="P715C11T19TB64#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&#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5A7E0CF2" w14:textId="77777777" w:rsidR="00E66F4E" w:rsidRDefault="00E66F4E">
                            <w:pPr>
                              <w:pStyle w:val="Rahmeninhalt"/>
                              <w:spacing w:after="0" w:line="240" w:lineRule="auto"/>
                            </w:pPr>
                          </w:p>
                        </w:txbxContent>
                      </v:textbox>
                      <w10:anchorlock/>
                    </v:shape>
                  </w:pict>
                </mc:Fallback>
              </mc:AlternateContent>
            </w:r>
          </w:p>
        </w:tc>
        <w:tc>
          <w:tcPr>
            <w:tcW w:w="1418" w:type="dxa"/>
            <w:tcBorders>
              <w:top w:val="single" w:sz="4" w:space="0" w:color="000000"/>
              <w:left w:val="single" w:sz="4" w:space="0" w:color="000000"/>
              <w:bottom w:val="single" w:sz="12" w:space="0" w:color="FF0000"/>
              <w:right w:val="single" w:sz="4" w:space="0" w:color="000000"/>
            </w:tcBorders>
            <w:shd w:val="clear" w:color="auto" w:fill="auto"/>
            <w:vAlign w:val="center"/>
          </w:tcPr>
          <w:p w14:paraId="60FA6563" w14:textId="77777777" w:rsidR="000D281E" w:rsidRDefault="000D281E" w:rsidP="00FD0FDA">
            <w:pPr>
              <w:keepNext/>
              <w:keepLines/>
              <w:spacing w:after="0"/>
              <w:jc w:val="center"/>
            </w:pPr>
          </w:p>
        </w:tc>
      </w:tr>
      <w:tr w:rsidR="000D281E" w14:paraId="06465323" w14:textId="77777777" w:rsidTr="00AD0617">
        <w:trPr>
          <w:trHeight w:val="624"/>
        </w:trPr>
        <w:tc>
          <w:tcPr>
            <w:tcW w:w="362"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1AC5CDBE" w14:textId="77777777" w:rsidR="000D281E" w:rsidRDefault="000D281E" w:rsidP="00FD0FDA">
            <w:pPr>
              <w:keepNext/>
              <w:keepLines/>
              <w:spacing w:after="0"/>
              <w:rPr>
                <w:b/>
                <w:color w:val="FF0000"/>
              </w:rPr>
            </w:pPr>
          </w:p>
        </w:tc>
        <w:tc>
          <w:tcPr>
            <w:tcW w:w="1347"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6AE3BE76" w14:textId="77777777" w:rsidR="000D281E" w:rsidRDefault="00885845" w:rsidP="00FD0FDA">
            <w:pPr>
              <w:keepNext/>
              <w:keepLines/>
              <w:spacing w:after="0"/>
              <w:jc w:val="center"/>
              <w:rPr>
                <w:b/>
                <w:color w:val="FF0000"/>
              </w:rPr>
            </w:pPr>
            <w:r>
              <w:rPr>
                <w:b/>
                <w:color w:val="FF0000"/>
              </w:rPr>
              <w:t>X</w:t>
            </w:r>
          </w:p>
        </w:tc>
        <w:tc>
          <w:tcPr>
            <w:tcW w:w="1347"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18F67DA1" w14:textId="77777777" w:rsidR="000D281E" w:rsidRDefault="00885845" w:rsidP="00FD0FDA">
            <w:pPr>
              <w:keepNext/>
              <w:keepLines/>
              <w:spacing w:after="0"/>
              <w:jc w:val="center"/>
              <w:rPr>
                <w:b/>
                <w:color w:val="FF0000"/>
              </w:rPr>
            </w:pPr>
            <w:r>
              <w:rPr>
                <w:b/>
                <w:color w:val="FF0000"/>
              </w:rPr>
              <w:t>X</w:t>
            </w:r>
          </w:p>
        </w:tc>
        <w:tc>
          <w:tcPr>
            <w:tcW w:w="1347"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1551937A" w14:textId="77777777" w:rsidR="000D281E" w:rsidRDefault="00885845" w:rsidP="00FD0FDA">
            <w:pPr>
              <w:keepNext/>
              <w:keepLines/>
              <w:spacing w:after="0"/>
              <w:jc w:val="center"/>
              <w:rPr>
                <w:b/>
                <w:color w:val="FF0000"/>
              </w:rPr>
            </w:pPr>
            <w:r>
              <w:rPr>
                <w:b/>
                <w:color w:val="FF0000"/>
              </w:rPr>
              <w:t>X</w:t>
            </w:r>
          </w:p>
        </w:tc>
        <w:tc>
          <w:tcPr>
            <w:tcW w:w="1404"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342D4C27" w14:textId="77777777" w:rsidR="000D281E" w:rsidRDefault="000D281E" w:rsidP="00FD0FDA">
            <w:pPr>
              <w:keepNext/>
              <w:keepLines/>
              <w:spacing w:after="0"/>
              <w:jc w:val="center"/>
              <w:rPr>
                <w:b/>
                <w:color w:val="FF0000"/>
              </w:rPr>
            </w:pPr>
          </w:p>
        </w:tc>
        <w:tc>
          <w:tcPr>
            <w:tcW w:w="1418" w:type="dxa"/>
            <w:tcBorders>
              <w:top w:val="single" w:sz="12" w:space="0" w:color="FF0000"/>
              <w:left w:val="single" w:sz="4" w:space="0" w:color="000000"/>
              <w:bottom w:val="single" w:sz="4" w:space="0" w:color="000000"/>
              <w:right w:val="single" w:sz="4" w:space="0" w:color="000000"/>
            </w:tcBorders>
            <w:shd w:val="clear" w:color="auto" w:fill="auto"/>
            <w:vAlign w:val="center"/>
          </w:tcPr>
          <w:p w14:paraId="60CAC4F6" w14:textId="77777777" w:rsidR="000D281E" w:rsidRDefault="00885845" w:rsidP="00FD0FDA">
            <w:pPr>
              <w:keepNext/>
              <w:keepLines/>
              <w:spacing w:after="0"/>
              <w:jc w:val="center"/>
              <w:rPr>
                <w:b/>
                <w:color w:val="FF0000"/>
              </w:rPr>
            </w:pPr>
            <w:r>
              <w:rPr>
                <w:b/>
                <w:color w:val="FF0000"/>
              </w:rPr>
              <w:t>Abstand 3</w:t>
            </w:r>
          </w:p>
        </w:tc>
      </w:tr>
    </w:tbl>
    <w:p w14:paraId="3572E399" w14:textId="77777777" w:rsidR="000D281E" w:rsidRDefault="000D281E"/>
    <w:tbl>
      <w:tblPr>
        <w:tblW w:w="9026" w:type="dxa"/>
        <w:tblLook w:val="06A0" w:firstRow="1" w:lastRow="0" w:firstColumn="1" w:lastColumn="0" w:noHBand="1" w:noVBand="1"/>
      </w:tblPr>
      <w:tblGrid>
        <w:gridCol w:w="1154"/>
        <w:gridCol w:w="7872"/>
      </w:tblGrid>
      <w:tr w:rsidR="000D281E" w14:paraId="18B9838F" w14:textId="77777777">
        <w:tc>
          <w:tcPr>
            <w:tcW w:w="1154" w:type="dxa"/>
            <w:shd w:val="clear" w:color="auto" w:fill="auto"/>
          </w:tcPr>
          <w:p w14:paraId="6CEB15CE" w14:textId="77777777" w:rsidR="000D281E" w:rsidRDefault="00885845">
            <w:pPr>
              <w:rPr>
                <w:b/>
                <w:bCs/>
                <w:color w:val="4472C4" w:themeColor="accent1"/>
                <w:sz w:val="24"/>
                <w:szCs w:val="24"/>
              </w:rPr>
            </w:pPr>
            <w:r>
              <w:rPr>
                <w:noProof/>
                <w:lang w:eastAsia="de-CH"/>
              </w:rPr>
              <w:drawing>
                <wp:inline distT="0" distB="0" distL="0" distR="0" wp14:anchorId="28127A6F" wp14:editId="07777777">
                  <wp:extent cx="208280" cy="337820"/>
                  <wp:effectExtent l="0" t="0" r="0" b="0"/>
                  <wp:docPr id="135" name="Bild14" descr="P726C1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ild14"/>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p>
        </w:tc>
        <w:tc>
          <w:tcPr>
            <w:tcW w:w="7871" w:type="dxa"/>
            <w:shd w:val="clear" w:color="auto" w:fill="auto"/>
          </w:tcPr>
          <w:p w14:paraId="522AFE52" w14:textId="541CC91B" w:rsidR="000D281E" w:rsidRDefault="00885845" w:rsidP="00A3440F">
            <w:pPr>
              <w:numPr>
                <w:ilvl w:val="0"/>
                <w:numId w:val="8"/>
              </w:numPr>
            </w:pPr>
            <w:r>
              <w:rPr>
                <w:color w:val="000000" w:themeColor="text1"/>
              </w:rPr>
              <w:t xml:space="preserve">Du erhältst die folgende, teilweise </w:t>
            </w:r>
            <w:r w:rsidR="0026076A">
              <w:rPr>
                <w:color w:val="000000" w:themeColor="text1"/>
              </w:rPr>
              <w:t xml:space="preserve">unleserliche </w:t>
            </w:r>
            <w:r>
              <w:rPr>
                <w:color w:val="000000" w:themeColor="text1"/>
              </w:rPr>
              <w:t>Nachricht von Cleveria:</w:t>
            </w:r>
          </w:p>
          <w:tbl>
            <w:tblPr>
              <w:tblW w:w="515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00" w:firstRow="0" w:lastRow="0" w:firstColumn="0" w:lastColumn="0" w:noHBand="0" w:noVBand="1"/>
            </w:tblPr>
            <w:tblGrid>
              <w:gridCol w:w="1266"/>
              <w:gridCol w:w="1274"/>
              <w:gridCol w:w="1342"/>
              <w:gridCol w:w="1273"/>
            </w:tblGrid>
            <w:tr w:rsidR="000D281E" w14:paraId="695ED8AA" w14:textId="77777777">
              <w:trPr>
                <w:trHeight w:val="624"/>
              </w:trPr>
              <w:tc>
                <w:tcPr>
                  <w:tcW w:w="12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980FDF" w14:textId="77777777" w:rsidR="000D281E" w:rsidRDefault="00885845" w:rsidP="00FD0FDA">
                  <w:pPr>
                    <w:keepNext/>
                    <w:keepLines/>
                    <w:spacing w:after="0"/>
                    <w:jc w:val="center"/>
                  </w:pPr>
                  <w:r>
                    <w:t>?</w:t>
                  </w:r>
                </w:p>
              </w:tc>
              <w:tc>
                <w:tcPr>
                  <w:tcW w:w="12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518E39" w14:textId="77777777" w:rsidR="000D281E" w:rsidRDefault="00885845" w:rsidP="00FD0FDA">
                  <w:pPr>
                    <w:keepNext/>
                    <w:keepLines/>
                    <w:spacing w:after="0"/>
                    <w:jc w:val="center"/>
                  </w:pPr>
                  <w:r>
                    <w:rPr>
                      <w:noProof/>
                      <w:lang w:eastAsia="de-CH"/>
                    </w:rPr>
                    <mc:AlternateContent>
                      <mc:Choice Requires="wps">
                        <w:drawing>
                          <wp:inline distT="0" distB="0" distL="0" distR="0" wp14:anchorId="6A4D1F2E" wp14:editId="07777777">
                            <wp:extent cx="270510" cy="175260"/>
                            <wp:effectExtent l="0" t="0" r="0" b="0"/>
                            <wp:docPr id="136" name="Cloud 136" descr="P729C2T20TB65#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7E75FCD0"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6A4D1F2E" id="Cloud 136" o:spid="_x0000_s1082" alt="P729C2T20TB65#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VODsohACAABy&#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7E75FCD0" w14:textId="77777777" w:rsidR="00E66F4E" w:rsidRDefault="00E66F4E">
                                  <w:pPr>
                                    <w:pStyle w:val="Rahmeninhalt"/>
                                    <w:spacing w:after="0" w:line="240" w:lineRule="auto"/>
                                  </w:pPr>
                                </w:p>
                              </w:txbxContent>
                            </v:textbox>
                            <w10:anchorlock/>
                          </v:shape>
                        </w:pict>
                      </mc:Fallback>
                    </mc:AlternateContent>
                  </w:r>
                </w:p>
              </w:tc>
              <w:tc>
                <w:tcPr>
                  <w:tcW w:w="12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FDAA0E" w14:textId="77777777" w:rsidR="000D281E" w:rsidRDefault="00885845" w:rsidP="00FD0FDA">
                  <w:pPr>
                    <w:keepNext/>
                    <w:keepLines/>
                    <w:spacing w:after="0"/>
                    <w:jc w:val="center"/>
                  </w:pPr>
                  <w:r>
                    <w:rPr>
                      <w:noProof/>
                      <w:lang w:eastAsia="de-CH"/>
                    </w:rPr>
                    <mc:AlternateContent>
                      <mc:Choice Requires="wps">
                        <w:drawing>
                          <wp:inline distT="0" distB="0" distL="0" distR="0" wp14:anchorId="6881DDEB" wp14:editId="07777777">
                            <wp:extent cx="718185" cy="318135"/>
                            <wp:effectExtent l="0" t="0" r="0" b="0"/>
                            <wp:docPr id="138" name="Cloud 138" descr="P730C2T20TB66#y1"/>
                            <wp:cNvGraphicFramePr/>
                            <a:graphic xmlns:a="http://schemas.openxmlformats.org/drawingml/2006/main">
                              <a:graphicData uri="http://schemas.microsoft.com/office/word/2010/wordprocessingShape">
                                <wps:wsp>
                                  <wps:cNvSpPr/>
                                  <wps:spPr>
                                    <a:xfrm>
                                      <a:off x="0" y="0"/>
                                      <a:ext cx="717480" cy="31752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774AF2BF"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6881DDEB" id="Cloud 138" o:spid="_x0000_s1083" alt="P730C2T20TB66#y1" style="width:56.55pt;height:25.05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77943,192401;35874,186543;115063,256508;96661,259308;273672,287312;262578,274523;478768,255420;474334,269451;566826,168712;620820,221162;694195,112852;670146,132521;636498,39881;637760,49172;482937,29047;495261,17199;367725,34692;373688,24476;232517,38161;254108,48069;68543,116049;64773,105620" o:connectangles="0,0,0,0,0,0,0,0,0,0,0,0,0,0,0,0,0,0,0,0,0,0" textboxrect="0,0,43200,43200"/>
                            <v:textbox inset=",7.2pt,,7.2pt">
                              <w:txbxContent>
                                <w:p w14:paraId="774AF2BF" w14:textId="77777777" w:rsidR="00E66F4E" w:rsidRDefault="00E66F4E">
                                  <w:pPr>
                                    <w:pStyle w:val="Rahmeninhalt"/>
                                    <w:spacing w:after="0" w:line="240" w:lineRule="auto"/>
                                  </w:pPr>
                                </w:p>
                              </w:txbxContent>
                            </v:textbox>
                            <w10:anchorlock/>
                          </v:shape>
                        </w:pict>
                      </mc:Fallback>
                    </mc:AlternateContent>
                  </w:r>
                </w:p>
              </w:tc>
              <w:tc>
                <w:tcPr>
                  <w:tcW w:w="12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292896" w14:textId="77777777" w:rsidR="000D281E" w:rsidRDefault="00885845" w:rsidP="00FD0FDA">
                  <w:pPr>
                    <w:keepNext/>
                    <w:keepLines/>
                    <w:spacing w:after="0"/>
                    <w:jc w:val="center"/>
                  </w:pPr>
                  <w:r>
                    <w:rPr>
                      <w:noProof/>
                      <w:lang w:eastAsia="de-CH"/>
                    </w:rPr>
                    <mc:AlternateContent>
                      <mc:Choice Requires="wps">
                        <w:drawing>
                          <wp:inline distT="0" distB="0" distL="0" distR="0" wp14:anchorId="6F83F789" wp14:editId="07777777">
                            <wp:extent cx="270510" cy="175260"/>
                            <wp:effectExtent l="0" t="0" r="0" b="0"/>
                            <wp:docPr id="140" name="Cloud 140" descr="P731C2T20TB67#y1"/>
                            <wp:cNvGraphicFramePr/>
                            <a:graphic xmlns:a="http://schemas.openxmlformats.org/drawingml/2006/main">
                              <a:graphicData uri="http://schemas.microsoft.com/office/word/2010/wordprocessingShape">
                                <wps:wsp>
                                  <wps:cNvSpPr/>
                                  <wps:spPr>
                                    <a:xfrm>
                                      <a:off x="0" y="0"/>
                                      <a:ext cx="270000" cy="174600"/>
                                    </a:xfrm>
                                    <a:prstGeom prst="cloud">
                                      <a:avLst/>
                                    </a:prstGeom>
                                    <a:noFill/>
                                    <a:ln w="12600">
                                      <a:solidFill>
                                        <a:srgbClr val="31538F"/>
                                      </a:solidFill>
                                      <a:miter/>
                                    </a:ln>
                                  </wps:spPr>
                                  <wps:style>
                                    <a:lnRef idx="0">
                                      <a:scrgbClr r="0" g="0" b="0"/>
                                    </a:lnRef>
                                    <a:fillRef idx="0">
                                      <a:scrgbClr r="0" g="0" b="0"/>
                                    </a:fillRef>
                                    <a:effectRef idx="0">
                                      <a:scrgbClr r="0" g="0" b="0"/>
                                    </a:effectRef>
                                    <a:fontRef idx="minor"/>
                                  </wps:style>
                                  <wps:txbx>
                                    <w:txbxContent>
                                      <w:p w14:paraId="2191599E" w14:textId="77777777" w:rsidR="00E66F4E" w:rsidRDefault="00E66F4E">
                                        <w:pPr>
                                          <w:pStyle w:val="Rahmeninhalt"/>
                                          <w:spacing w:after="0" w:line="240" w:lineRule="auto"/>
                                        </w:pPr>
                                      </w:p>
                                    </w:txbxContent>
                                  </wps:txbx>
                                  <wps:bodyPr tIns="91440" bIns="91440" anchor="ctr">
                                    <a:noAutofit/>
                                  </wps:bodyPr>
                                </wps:wsp>
                              </a:graphicData>
                            </a:graphic>
                          </wp:inline>
                        </w:drawing>
                      </mc:Choice>
                      <mc:Fallback>
                        <w:pict>
                          <v:shape w14:anchorId="6F83F789" id="Cloud 140" o:spid="_x0000_s1084" alt="P731C2T20TB67#y1" style="width:21.3pt;height:13.8pt;visibility:visible;mso-wrap-style:square;mso-left-percent:-10001;mso-top-percent:-10001;mso-position-horizontal:absolute;mso-position-horizontal-relative:char;mso-position-vertical:absolute;mso-position-vertical-relative:line;mso-left-percent:-10001;mso-top-percent:-10001;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31538f" strokeweight=".35mm">
                            <v:stroke joinstyle="miter"/>
                            <v:formulas/>
                            <v:path arrowok="t" o:connecttype="custom" o:connectlocs="29331,105799;13500,102578;43300,141050;36375,142590;102988,157989;98813,150956;180169,140452;178500,148168;213306,92772;233625,121614;261238,62056;252188,72871;239525,21930;240000,27039;181738,15973;186375,9458;138381,19077;140625,13459;87500,20984;95625,26433;25794,63814;24375,58079" o:connectangles="0,0,0,0,0,0,0,0,0,0,0,0,0,0,0,0,0,0,0,0,0,0" textboxrect="0,0,43200,43200"/>
                            <v:textbox inset=",7.2pt,,7.2pt">
                              <w:txbxContent>
                                <w:p w14:paraId="2191599E" w14:textId="77777777" w:rsidR="00E66F4E" w:rsidRDefault="00E66F4E">
                                  <w:pPr>
                                    <w:pStyle w:val="Rahmeninhalt"/>
                                    <w:spacing w:after="0" w:line="240" w:lineRule="auto"/>
                                  </w:pPr>
                                </w:p>
                              </w:txbxContent>
                            </v:textbox>
                            <w10:anchorlock/>
                          </v:shape>
                        </w:pict>
                      </mc:Fallback>
                    </mc:AlternateContent>
                  </w:r>
                </w:p>
              </w:tc>
            </w:tr>
          </w:tbl>
          <w:p w14:paraId="49D26AEE" w14:textId="0B8E0357" w:rsidR="000D281E" w:rsidRDefault="006243FD" w:rsidP="006243FD">
            <w:pPr>
              <w:ind w:left="709"/>
            </w:pPr>
            <w:r>
              <w:t>Verstehst du trotzdem</w:t>
            </w:r>
            <w:r w:rsidR="00885845">
              <w:t xml:space="preserve">, </w:t>
            </w:r>
            <w:r w:rsidR="008349DF">
              <w:t>welche</w:t>
            </w:r>
            <w:r w:rsidR="00885845">
              <w:t xml:space="preserve"> Wetternachricht </w:t>
            </w:r>
            <w:r w:rsidR="008349DF">
              <w:t>Cleveria gesendet hat</w:t>
            </w:r>
            <w:r w:rsidR="00885845">
              <w:t>?</w:t>
            </w:r>
            <w:r w:rsidR="00885845">
              <w:br/>
            </w:r>
          </w:p>
        </w:tc>
      </w:tr>
      <w:tr w:rsidR="000D281E" w14:paraId="6797F625" w14:textId="77777777">
        <w:tc>
          <w:tcPr>
            <w:tcW w:w="1154" w:type="dxa"/>
            <w:shd w:val="clear" w:color="auto" w:fill="auto"/>
          </w:tcPr>
          <w:p w14:paraId="7673E5AE" w14:textId="77777777" w:rsidR="000D281E" w:rsidRDefault="00885845">
            <w:r>
              <w:rPr>
                <w:noProof/>
                <w:lang w:eastAsia="de-CH"/>
              </w:rPr>
              <mc:AlternateContent>
                <mc:Choice Requires="wpg">
                  <w:drawing>
                    <wp:inline distT="0" distB="0" distL="0" distR="0" wp14:anchorId="7DBA52E0" wp14:editId="07777777">
                      <wp:extent cx="501015" cy="295910"/>
                      <wp:effectExtent l="0" t="0" r="0" b="0"/>
                      <wp:docPr id="142" name="Group 142" descr="P735C3T20#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41" name="Group 41"/>
                              <wpg:cNvGrpSpPr/>
                              <wpg:grpSpPr>
                                <a:xfrm>
                                  <a:off x="0" y="0"/>
                                  <a:ext cx="500400" cy="295200"/>
                                  <a:chOff x="0" y="0"/>
                                  <a:chExt cx="0" cy="0"/>
                                </a:xfrm>
                              </wpg:grpSpPr>
                              <wps:wsp>
                                <wps:cNvPr id="43" name="Rectangle 43"/>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45"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47"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49"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176E08E9" id="Group 142" o:spid="_x0000_s1026" alt="P735C3T20#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">
                      <v:group id="Group 41"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43"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">
                          <v:imagedata r:id="rId10" o:title=""/>
                        </v:shape>
                      </v:group>
                      <w10:anchorlock/>
                    </v:group>
                  </w:pict>
                </mc:Fallback>
              </mc:AlternateContent>
            </w:r>
          </w:p>
        </w:tc>
        <w:tc>
          <w:tcPr>
            <w:tcW w:w="7871" w:type="dxa"/>
            <w:shd w:val="clear" w:color="auto" w:fill="auto"/>
          </w:tcPr>
          <w:p w14:paraId="41F334CC" w14:textId="6558BBF5" w:rsidR="000D281E" w:rsidRDefault="006243FD" w:rsidP="00A3440F">
            <w:pPr>
              <w:numPr>
                <w:ilvl w:val="0"/>
                <w:numId w:val="8"/>
              </w:numPr>
            </w:pPr>
            <w:r>
              <w:rPr>
                <w:color w:val="000000" w:themeColor="text1"/>
              </w:rPr>
              <w:t>Hilf Cleveria</w:t>
            </w:r>
            <w:r w:rsidR="00885845">
              <w:rPr>
                <w:color w:val="000000" w:themeColor="text1"/>
              </w:rPr>
              <w:t xml:space="preserve"> eine gute Signalfolge von 4 Signalen für die Nachricht  </w:t>
            </w:r>
            <w:r w:rsidR="008349DF">
              <w:rPr>
                <w:color w:val="000000" w:themeColor="text1"/>
              </w:rPr>
              <w:t>«</w:t>
            </w:r>
            <w:r w:rsidR="00885845">
              <w:rPr>
                <w:color w:val="000000" w:themeColor="text1"/>
              </w:rPr>
              <w:t>es wird wolkenlos und sonnig</w:t>
            </w:r>
            <w:r w:rsidR="008349DF">
              <w:rPr>
                <w:color w:val="000000" w:themeColor="text1"/>
              </w:rPr>
              <w:t>»</w:t>
            </w:r>
            <w:r w:rsidR="00885845">
              <w:rPr>
                <w:color w:val="000000" w:themeColor="text1"/>
              </w:rPr>
              <w:t xml:space="preserve"> zu entwerfen? Die Signalfolge soll von allen vor</w:t>
            </w:r>
            <w:r w:rsidR="00CB2849">
              <w:rPr>
                <w:color w:val="000000" w:themeColor="text1"/>
              </w:rPr>
              <w:t>her</w:t>
            </w:r>
            <w:r w:rsidR="00885845">
              <w:rPr>
                <w:color w:val="000000" w:themeColor="text1"/>
              </w:rPr>
              <w:t xml:space="preserve">igen (1, 2, 3) mindestens den Abstand 2 </w:t>
            </w:r>
            <w:r>
              <w:rPr>
                <w:color w:val="000000" w:themeColor="text1"/>
              </w:rPr>
              <w:t>haben</w:t>
            </w:r>
            <w:r w:rsidR="00885845">
              <w:rPr>
                <w:color w:val="000000" w:themeColor="text1"/>
              </w:rPr>
              <w:t>.</w:t>
            </w:r>
          </w:p>
        </w:tc>
      </w:tr>
    </w:tbl>
    <w:p w14:paraId="041D98D7" w14:textId="0C23BC92" w:rsidR="000D281E" w:rsidRPr="00173758" w:rsidRDefault="00885845" w:rsidP="00173758">
      <w:pPr>
        <w:keepNext/>
        <w:keepLines/>
        <w:pBdr>
          <w:top w:val="single" w:sz="4" w:space="10" w:color="4472C4"/>
          <w:left w:val="single" w:sz="4" w:space="4" w:color="4472C4"/>
          <w:bottom w:val="single" w:sz="4" w:space="10" w:color="4472C4"/>
          <w:right w:val="single" w:sz="4" w:space="4" w:color="4472C4"/>
        </w:pBdr>
        <w:spacing w:before="360" w:after="360"/>
        <w:rPr>
          <w:i/>
          <w:iCs/>
          <w:color w:val="4472C4"/>
        </w:rPr>
      </w:pPr>
      <w:r>
        <w:rPr>
          <w:b/>
          <w:bCs/>
          <w:i/>
          <w:iCs/>
          <w:color w:val="4472C4" w:themeColor="accent1"/>
        </w:rPr>
        <w:t>Was du wissen sollst</w:t>
      </w:r>
      <w:r>
        <w:br/>
      </w:r>
      <w:r>
        <w:rPr>
          <w:i/>
          <w:iCs/>
          <w:color w:val="4472C4" w:themeColor="accent1"/>
        </w:rPr>
        <w:t xml:space="preserve">Signalfolgen </w:t>
      </w:r>
      <w:r w:rsidR="009F0529">
        <w:rPr>
          <w:i/>
          <w:iCs/>
          <w:color w:val="4472C4" w:themeColor="accent1"/>
        </w:rPr>
        <w:t xml:space="preserve">sollten </w:t>
      </w:r>
      <w:r>
        <w:rPr>
          <w:i/>
          <w:iCs/>
          <w:color w:val="4472C4" w:themeColor="accent1"/>
        </w:rPr>
        <w:t xml:space="preserve">mindestens </w:t>
      </w:r>
      <w:r w:rsidR="008349DF">
        <w:rPr>
          <w:i/>
          <w:iCs/>
          <w:color w:val="4472C4" w:themeColor="accent1"/>
        </w:rPr>
        <w:t xml:space="preserve">den </w:t>
      </w:r>
      <w:r>
        <w:rPr>
          <w:i/>
          <w:iCs/>
          <w:color w:val="4472C4" w:themeColor="accent1"/>
        </w:rPr>
        <w:t xml:space="preserve">Abstand 2 zueinander haben, </w:t>
      </w:r>
      <w:r w:rsidR="009F0529">
        <w:rPr>
          <w:i/>
          <w:iCs/>
          <w:color w:val="4472C4" w:themeColor="accent1"/>
        </w:rPr>
        <w:t xml:space="preserve">damit ein unleserliches Signal </w:t>
      </w:r>
      <w:r w:rsidR="00A9031A">
        <w:rPr>
          <w:i/>
          <w:iCs/>
          <w:color w:val="4472C4" w:themeColor="accent1"/>
        </w:rPr>
        <w:t>wieder hergestellt werden</w:t>
      </w:r>
      <w:r w:rsidR="009F0529">
        <w:rPr>
          <w:i/>
          <w:iCs/>
          <w:color w:val="4472C4" w:themeColor="accent1"/>
        </w:rPr>
        <w:t xml:space="preserve"> kann</w:t>
      </w:r>
      <w:r>
        <w:rPr>
          <w:i/>
          <w:iCs/>
          <w:color w:val="4472C4" w:themeColor="accent1"/>
        </w:rPr>
        <w:t>.</w:t>
      </w:r>
    </w:p>
    <w:p w14:paraId="4C79E898" w14:textId="1E5B46D9" w:rsidR="000D281E" w:rsidRDefault="00885845">
      <w:pPr>
        <w:keepNext/>
        <w:keepLines/>
        <w:rPr>
          <w:b/>
          <w:bCs/>
          <w:color w:val="4472C4"/>
          <w:sz w:val="24"/>
          <w:szCs w:val="24"/>
        </w:rPr>
      </w:pPr>
      <w:r>
        <w:rPr>
          <w:b/>
          <w:bCs/>
          <w:color w:val="4472C4" w:themeColor="accent1"/>
          <w:sz w:val="24"/>
          <w:szCs w:val="24"/>
        </w:rPr>
        <w:t xml:space="preserve">Rätsel 10 – </w:t>
      </w:r>
      <w:r w:rsidR="00451FF6">
        <w:rPr>
          <w:b/>
          <w:bCs/>
          <w:color w:val="4472C4" w:themeColor="accent1"/>
          <w:sz w:val="24"/>
          <w:szCs w:val="24"/>
        </w:rPr>
        <w:t>Zahlen wie die Maya darstellen</w:t>
      </w:r>
    </w:p>
    <w:p w14:paraId="700B7C02" w14:textId="2D1151C7" w:rsidR="000D281E" w:rsidRDefault="00885845">
      <w:r>
        <w:t>Der Maya</w:t>
      </w:r>
      <w:r w:rsidR="006A6BD9">
        <w:t>-S</w:t>
      </w:r>
      <w:r>
        <w:t>tamm der Biber verwendet</w:t>
      </w:r>
      <w:r w:rsidR="00451FF6">
        <w:t xml:space="preserve"> Nüsse und Hölzchen</w:t>
      </w:r>
      <w:r w:rsidR="00535020">
        <w:t xml:space="preserve">, </w:t>
      </w:r>
      <w:r w:rsidR="009238D7">
        <w:t xml:space="preserve">um Zahlen darzustellen. In </w:t>
      </w:r>
      <w:r>
        <w:t xml:space="preserve">jeder Darstellung </w:t>
      </w:r>
      <w:r w:rsidR="009238D7">
        <w:t xml:space="preserve">dürfen </w:t>
      </w:r>
      <w:r>
        <w:t xml:space="preserve">höchstens vier Nüsse vorkommen. Immer wenn fünf Nüsse zusammenkommen, müssen sie gegen ein </w:t>
      </w:r>
      <w:r w:rsidR="00451FF6">
        <w:t>Hölzchen</w:t>
      </w:r>
      <w:r>
        <w:t xml:space="preserve"> ausgetauscht werden: </w:t>
      </w:r>
    </w:p>
    <w:p w14:paraId="6BDFDFC2" w14:textId="77777777" w:rsidR="000D281E" w:rsidRDefault="00885845">
      <w:r>
        <w:rPr>
          <w:noProof/>
          <w:lang w:eastAsia="de-CH"/>
        </w:rPr>
        <w:lastRenderedPageBreak/>
        <w:drawing>
          <wp:inline distT="0" distB="0" distL="0" distR="0" wp14:anchorId="44E8184A" wp14:editId="07777777">
            <wp:extent cx="4497705" cy="629920"/>
            <wp:effectExtent l="0" t="0" r="0" b="0"/>
            <wp:docPr id="150" name="image111.jpg" descr="P7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1.jpg"/>
                    <pic:cNvPicPr>
                      <a:picLocks noChangeAspect="1" noChangeArrowheads="1"/>
                    </pic:cNvPicPr>
                  </pic:nvPicPr>
                  <pic:blipFill>
                    <a:blip r:embed="rId20"/>
                    <a:stretch>
                      <a:fillRect/>
                    </a:stretch>
                  </pic:blipFill>
                  <pic:spPr bwMode="auto">
                    <a:xfrm>
                      <a:off x="0" y="0"/>
                      <a:ext cx="4497705" cy="629920"/>
                    </a:xfrm>
                    <a:prstGeom prst="rect">
                      <a:avLst/>
                    </a:prstGeom>
                  </pic:spPr>
                </pic:pic>
              </a:graphicData>
            </a:graphic>
          </wp:inline>
        </w:drawing>
      </w:r>
    </w:p>
    <w:p w14:paraId="2E9049F7" w14:textId="02203C41" w:rsidR="000D281E" w:rsidRDefault="00885845">
      <w:r>
        <w:t xml:space="preserve">Jede Nuss steht für 1, jedes </w:t>
      </w:r>
      <w:r w:rsidR="00451FF6">
        <w:t>Hölzchen</w:t>
      </w:r>
      <w:r>
        <w:t xml:space="preserve"> für 5. </w:t>
      </w:r>
      <w:r w:rsidR="00451FF6">
        <w:t xml:space="preserve">Zum Beispiel </w:t>
      </w:r>
      <w:r w:rsidR="00D002D8">
        <w:t xml:space="preserve">stellen </w:t>
      </w:r>
      <w:r w:rsidR="00451FF6">
        <w:t>3 Hölzchen</w:t>
      </w:r>
      <w:r>
        <w:t xml:space="preserve"> mit 2 Nüssen </w:t>
      </w:r>
      <w:r w:rsidR="00D002D8">
        <w:t xml:space="preserve">die Zahl </w:t>
      </w:r>
      <w:r>
        <w:t>3 x 5 + 2 x 1 = 17</w:t>
      </w:r>
      <w:r w:rsidR="00D002D8">
        <w:t xml:space="preserve"> dar</w:t>
      </w:r>
      <w:r>
        <w:t>.</w:t>
      </w:r>
      <w:r w:rsidR="001E2B05">
        <w:t xml:space="preserve"> </w:t>
      </w:r>
    </w:p>
    <w:tbl>
      <w:tblPr>
        <w:tblW w:w="9026" w:type="dxa"/>
        <w:tblLook w:val="06A0" w:firstRow="1" w:lastRow="0" w:firstColumn="1" w:lastColumn="0" w:noHBand="1" w:noVBand="1"/>
      </w:tblPr>
      <w:tblGrid>
        <w:gridCol w:w="706"/>
        <w:gridCol w:w="8320"/>
      </w:tblGrid>
      <w:tr w:rsidR="000D281E" w14:paraId="03349460" w14:textId="77777777">
        <w:tc>
          <w:tcPr>
            <w:tcW w:w="689" w:type="dxa"/>
            <w:shd w:val="clear" w:color="auto" w:fill="auto"/>
          </w:tcPr>
          <w:p w14:paraId="41F9AE5E" w14:textId="77777777" w:rsidR="000D281E" w:rsidRDefault="00885845">
            <w:pPr>
              <w:rPr>
                <w:b/>
                <w:bCs/>
                <w:color w:val="4472C4" w:themeColor="accent1"/>
                <w:sz w:val="24"/>
                <w:szCs w:val="24"/>
              </w:rPr>
            </w:pPr>
            <w:r>
              <w:rPr>
                <w:noProof/>
                <w:lang w:eastAsia="de-CH"/>
              </w:rPr>
              <w:drawing>
                <wp:inline distT="0" distB="0" distL="114935" distR="114935" wp14:anchorId="738A1675" wp14:editId="07777777">
                  <wp:extent cx="208280" cy="337820"/>
                  <wp:effectExtent l="0" t="0" r="0" b="0"/>
                  <wp:docPr id="151" name="Bild16" descr="P743C1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ild16"/>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p>
        </w:tc>
        <w:tc>
          <w:tcPr>
            <w:tcW w:w="8336" w:type="dxa"/>
            <w:shd w:val="clear" w:color="auto" w:fill="auto"/>
          </w:tcPr>
          <w:p w14:paraId="09DA45E8" w14:textId="77777777" w:rsidR="000D281E" w:rsidRDefault="00885845" w:rsidP="00A3440F">
            <w:pPr>
              <w:numPr>
                <w:ilvl w:val="0"/>
                <w:numId w:val="12"/>
              </w:numPr>
            </w:pPr>
            <w:r>
              <w:rPr>
                <w:color w:val="000000" w:themeColor="text1"/>
              </w:rPr>
              <w:t>Welche der folgenden Darstellungen stellt die Zahl 14 dar?</w:t>
            </w:r>
          </w:p>
          <w:tbl>
            <w:tblPr>
              <w:tblW w:w="7825" w:type="dxa"/>
              <w:tblInd w:w="426" w:type="dxa"/>
              <w:tblLook w:val="0400" w:firstRow="0" w:lastRow="0" w:firstColumn="0" w:lastColumn="0" w:noHBand="0" w:noVBand="1"/>
            </w:tblPr>
            <w:tblGrid>
              <w:gridCol w:w="3827"/>
              <w:gridCol w:w="3998"/>
            </w:tblGrid>
            <w:tr w:rsidR="000D281E" w14:paraId="00F03A6D" w14:textId="77777777">
              <w:tc>
                <w:tcPr>
                  <w:tcW w:w="3827" w:type="dxa"/>
                  <w:shd w:val="clear" w:color="auto" w:fill="auto"/>
                  <w:vAlign w:val="center"/>
                </w:tcPr>
                <w:p w14:paraId="6930E822" w14:textId="77777777" w:rsidR="000D281E" w:rsidRDefault="00885845" w:rsidP="00A3440F">
                  <w:pPr>
                    <w:keepNext/>
                    <w:keepLines/>
                    <w:numPr>
                      <w:ilvl w:val="0"/>
                      <w:numId w:val="5"/>
                    </w:numPr>
                    <w:ind w:left="1077"/>
                  </w:pPr>
                  <w:r>
                    <w:rPr>
                      <w:noProof/>
                      <w:lang w:eastAsia="de-CH"/>
                    </w:rPr>
                    <w:drawing>
                      <wp:inline distT="0" distB="0" distL="114935" distR="114935" wp14:anchorId="4EE02A37" wp14:editId="07777777">
                        <wp:extent cx="454660" cy="267970"/>
                        <wp:effectExtent l="0" t="0" r="0" b="0"/>
                        <wp:docPr id="152" name="image109.jpg" descr="P745L4C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09.jpg" descr="A picture containing toiletry&#10;&#10;Description automatically generated"/>
                                <pic:cNvPicPr>
                                  <a:picLocks noChangeAspect="1" noChangeArrowheads="1"/>
                                </pic:cNvPicPr>
                              </pic:nvPicPr>
                              <pic:blipFill>
                                <a:blip r:embed="rId21"/>
                                <a:srcRect b="54355"/>
                                <a:stretch>
                                  <a:fillRect/>
                                </a:stretch>
                              </pic:blipFill>
                              <pic:spPr bwMode="auto">
                                <a:xfrm>
                                  <a:off x="0" y="0"/>
                                  <a:ext cx="454660" cy="267970"/>
                                </a:xfrm>
                                <a:prstGeom prst="rect">
                                  <a:avLst/>
                                </a:prstGeom>
                              </pic:spPr>
                            </pic:pic>
                          </a:graphicData>
                        </a:graphic>
                      </wp:inline>
                    </w:drawing>
                  </w:r>
                </w:p>
              </w:tc>
              <w:tc>
                <w:tcPr>
                  <w:tcW w:w="3997" w:type="dxa"/>
                  <w:shd w:val="clear" w:color="auto" w:fill="auto"/>
                  <w:vAlign w:val="center"/>
                </w:tcPr>
                <w:p w14:paraId="20E36DAB" w14:textId="77777777" w:rsidR="000D281E" w:rsidRDefault="00885845" w:rsidP="00A3440F">
                  <w:pPr>
                    <w:keepNext/>
                    <w:keepLines/>
                    <w:numPr>
                      <w:ilvl w:val="0"/>
                      <w:numId w:val="5"/>
                    </w:numPr>
                    <w:ind w:left="1077"/>
                  </w:pPr>
                  <w:r>
                    <w:rPr>
                      <w:noProof/>
                      <w:lang w:eastAsia="de-CH"/>
                    </w:rPr>
                    <w:drawing>
                      <wp:inline distT="0" distB="0" distL="114935" distR="114935" wp14:anchorId="488A3189" wp14:editId="07777777">
                        <wp:extent cx="554355" cy="410845"/>
                        <wp:effectExtent l="0" t="0" r="0" b="0"/>
                        <wp:docPr id="153" name="image110.jpg" descr="P746L4C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0.jpg" descr="A close up of a logo&#10;&#10;Description automatically generated"/>
                                <pic:cNvPicPr>
                                  <a:picLocks noChangeAspect="1" noChangeArrowheads="1"/>
                                </pic:cNvPicPr>
                              </pic:nvPicPr>
                              <pic:blipFill>
                                <a:blip r:embed="rId22"/>
                                <a:srcRect b="28074"/>
                                <a:stretch>
                                  <a:fillRect/>
                                </a:stretch>
                              </pic:blipFill>
                              <pic:spPr bwMode="auto">
                                <a:xfrm>
                                  <a:off x="0" y="0"/>
                                  <a:ext cx="554355" cy="410845"/>
                                </a:xfrm>
                                <a:prstGeom prst="rect">
                                  <a:avLst/>
                                </a:prstGeom>
                              </pic:spPr>
                            </pic:pic>
                          </a:graphicData>
                        </a:graphic>
                      </wp:inline>
                    </w:drawing>
                  </w:r>
                </w:p>
              </w:tc>
            </w:tr>
            <w:tr w:rsidR="000D281E" w14:paraId="32D85219" w14:textId="77777777">
              <w:tc>
                <w:tcPr>
                  <w:tcW w:w="3827" w:type="dxa"/>
                  <w:shd w:val="clear" w:color="auto" w:fill="auto"/>
                  <w:vAlign w:val="center"/>
                </w:tcPr>
                <w:p w14:paraId="0CE19BC3" w14:textId="77777777" w:rsidR="000D281E" w:rsidRDefault="00885845" w:rsidP="00A3440F">
                  <w:pPr>
                    <w:keepNext/>
                    <w:keepLines/>
                    <w:numPr>
                      <w:ilvl w:val="0"/>
                      <w:numId w:val="5"/>
                    </w:numPr>
                    <w:ind w:left="1077"/>
                  </w:pPr>
                  <w:r>
                    <w:rPr>
                      <w:noProof/>
                      <w:lang w:eastAsia="de-CH"/>
                    </w:rPr>
                    <w:drawing>
                      <wp:inline distT="0" distB="0" distL="114935" distR="114935" wp14:anchorId="36DB06B5" wp14:editId="07777777">
                        <wp:extent cx="488950" cy="279400"/>
                        <wp:effectExtent l="0" t="0" r="0" b="0"/>
                        <wp:docPr id="154" name="image112.jpg" descr="P748L4C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2.jpg" descr="A picture containing drawing&#10;&#10;Description automatically generated"/>
                                <pic:cNvPicPr>
                                  <a:picLocks noChangeAspect="1" noChangeArrowheads="1"/>
                                </pic:cNvPicPr>
                              </pic:nvPicPr>
                              <pic:blipFill>
                                <a:blip r:embed="rId23"/>
                                <a:stretch>
                                  <a:fillRect/>
                                </a:stretch>
                              </pic:blipFill>
                              <pic:spPr bwMode="auto">
                                <a:xfrm>
                                  <a:off x="0" y="0"/>
                                  <a:ext cx="488950" cy="279400"/>
                                </a:xfrm>
                                <a:prstGeom prst="rect">
                                  <a:avLst/>
                                </a:prstGeom>
                              </pic:spPr>
                            </pic:pic>
                          </a:graphicData>
                        </a:graphic>
                      </wp:inline>
                    </w:drawing>
                  </w:r>
                </w:p>
              </w:tc>
              <w:tc>
                <w:tcPr>
                  <w:tcW w:w="3997" w:type="dxa"/>
                  <w:shd w:val="clear" w:color="auto" w:fill="auto"/>
                  <w:vAlign w:val="center"/>
                </w:tcPr>
                <w:p w14:paraId="63966B72" w14:textId="77777777" w:rsidR="000D281E" w:rsidRDefault="00885845" w:rsidP="00A3440F">
                  <w:pPr>
                    <w:keepNext/>
                    <w:keepLines/>
                    <w:numPr>
                      <w:ilvl w:val="0"/>
                      <w:numId w:val="5"/>
                    </w:numPr>
                    <w:ind w:left="1077"/>
                  </w:pPr>
                  <w:r>
                    <w:rPr>
                      <w:noProof/>
                      <w:lang w:eastAsia="de-CH"/>
                    </w:rPr>
                    <w:drawing>
                      <wp:inline distT="0" distB="0" distL="114935" distR="114935" wp14:anchorId="2F0238C3" wp14:editId="07777777">
                        <wp:extent cx="490855" cy="466090"/>
                        <wp:effectExtent l="0" t="0" r="0" b="0"/>
                        <wp:docPr id="155" name="image113.jpg" descr="P749L4C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3.jpg" descr="A picture containing toiletry&#10;&#10;Description automatically generated"/>
                                <pic:cNvPicPr>
                                  <a:picLocks noChangeAspect="1" noChangeArrowheads="1"/>
                                </pic:cNvPicPr>
                              </pic:nvPicPr>
                              <pic:blipFill>
                                <a:blip r:embed="rId24"/>
                                <a:srcRect b="26630"/>
                                <a:stretch>
                                  <a:fillRect/>
                                </a:stretch>
                              </pic:blipFill>
                              <pic:spPr bwMode="auto">
                                <a:xfrm>
                                  <a:off x="0" y="0"/>
                                  <a:ext cx="490855" cy="466090"/>
                                </a:xfrm>
                                <a:prstGeom prst="rect">
                                  <a:avLst/>
                                </a:prstGeom>
                              </pic:spPr>
                            </pic:pic>
                          </a:graphicData>
                        </a:graphic>
                      </wp:inline>
                    </w:drawing>
                  </w:r>
                </w:p>
              </w:tc>
            </w:tr>
            <w:tr w:rsidR="000D281E" w14:paraId="23536548" w14:textId="77777777">
              <w:tc>
                <w:tcPr>
                  <w:tcW w:w="3827" w:type="dxa"/>
                  <w:shd w:val="clear" w:color="auto" w:fill="auto"/>
                  <w:vAlign w:val="center"/>
                </w:tcPr>
                <w:p w14:paraId="271AE1F2" w14:textId="77777777" w:rsidR="000D281E" w:rsidRDefault="00885845" w:rsidP="00A3440F">
                  <w:pPr>
                    <w:keepNext/>
                    <w:keepLines/>
                    <w:numPr>
                      <w:ilvl w:val="0"/>
                      <w:numId w:val="5"/>
                    </w:numPr>
                    <w:ind w:left="1077"/>
                  </w:pPr>
                  <w:r>
                    <w:rPr>
                      <w:noProof/>
                      <w:lang w:eastAsia="de-CH"/>
                    </w:rPr>
                    <w:drawing>
                      <wp:inline distT="0" distB="0" distL="114935" distR="114935" wp14:anchorId="54CF5E52" wp14:editId="07777777">
                        <wp:extent cx="446405" cy="417830"/>
                        <wp:effectExtent l="0" t="0" r="0" b="0"/>
                        <wp:docPr id="156" name="image114.jpg" descr="P751C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4.jpg" descr="A close up of a logo&#10;&#10;Description automatically generated"/>
                                <pic:cNvPicPr>
                                  <a:picLocks noChangeAspect="1" noChangeArrowheads="1"/>
                                </pic:cNvPicPr>
                              </pic:nvPicPr>
                              <pic:blipFill>
                                <a:blip r:embed="rId25"/>
                                <a:stretch>
                                  <a:fillRect/>
                                </a:stretch>
                              </pic:blipFill>
                              <pic:spPr bwMode="auto">
                                <a:xfrm>
                                  <a:off x="0" y="0"/>
                                  <a:ext cx="446405" cy="417830"/>
                                </a:xfrm>
                                <a:prstGeom prst="rect">
                                  <a:avLst/>
                                </a:prstGeom>
                              </pic:spPr>
                            </pic:pic>
                          </a:graphicData>
                        </a:graphic>
                      </wp:inline>
                    </w:drawing>
                  </w:r>
                </w:p>
              </w:tc>
              <w:tc>
                <w:tcPr>
                  <w:tcW w:w="3997" w:type="dxa"/>
                  <w:shd w:val="clear" w:color="auto" w:fill="auto"/>
                  <w:vAlign w:val="center"/>
                </w:tcPr>
                <w:p w14:paraId="4AE5B7AF" w14:textId="77777777" w:rsidR="000D281E" w:rsidRDefault="00885845" w:rsidP="00A3440F">
                  <w:pPr>
                    <w:keepNext/>
                    <w:keepLines/>
                    <w:numPr>
                      <w:ilvl w:val="0"/>
                      <w:numId w:val="5"/>
                    </w:numPr>
                    <w:ind w:left="1077"/>
                  </w:pPr>
                  <w:r>
                    <w:rPr>
                      <w:noProof/>
                      <w:lang w:eastAsia="de-CH"/>
                    </w:rPr>
                    <w:drawing>
                      <wp:inline distT="0" distB="0" distL="114935" distR="114935" wp14:anchorId="2F3D5D25" wp14:editId="07777777">
                        <wp:extent cx="488315" cy="516255"/>
                        <wp:effectExtent l="0" t="0" r="0" b="0"/>
                        <wp:docPr id="157" name="image95.jpg" descr="P752C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5.jpg" descr="A picture containing toiletry&#10;&#10;Description automatically generated"/>
                                <pic:cNvPicPr>
                                  <a:picLocks noChangeAspect="1" noChangeArrowheads="1"/>
                                </pic:cNvPicPr>
                              </pic:nvPicPr>
                              <pic:blipFill>
                                <a:blip r:embed="rId26"/>
                                <a:srcRect t="18324"/>
                                <a:stretch>
                                  <a:fillRect/>
                                </a:stretch>
                              </pic:blipFill>
                              <pic:spPr bwMode="auto">
                                <a:xfrm>
                                  <a:off x="0" y="0"/>
                                  <a:ext cx="488315" cy="516255"/>
                                </a:xfrm>
                                <a:prstGeom prst="rect">
                                  <a:avLst/>
                                </a:prstGeom>
                              </pic:spPr>
                            </pic:pic>
                          </a:graphicData>
                        </a:graphic>
                      </wp:inline>
                    </w:drawing>
                  </w:r>
                </w:p>
              </w:tc>
            </w:tr>
          </w:tbl>
          <w:p w14:paraId="3955E093" w14:textId="77777777" w:rsidR="000D281E" w:rsidRDefault="000D281E"/>
          <w:p w14:paraId="12C42424" w14:textId="77777777" w:rsidR="000D281E" w:rsidRDefault="000D281E"/>
        </w:tc>
      </w:tr>
      <w:tr w:rsidR="000D281E" w14:paraId="62F45E4F" w14:textId="77777777">
        <w:tc>
          <w:tcPr>
            <w:tcW w:w="689" w:type="dxa"/>
            <w:shd w:val="clear" w:color="auto" w:fill="auto"/>
          </w:tcPr>
          <w:p w14:paraId="379CA55B" w14:textId="77777777" w:rsidR="000D281E" w:rsidRDefault="00885845">
            <w:pPr>
              <w:rPr>
                <w:b/>
                <w:bCs/>
                <w:color w:val="4472C4" w:themeColor="accent1"/>
                <w:sz w:val="24"/>
                <w:szCs w:val="24"/>
              </w:rPr>
            </w:pPr>
            <w:r>
              <w:rPr>
                <w:noProof/>
                <w:lang w:eastAsia="de-CH"/>
              </w:rPr>
              <mc:AlternateContent>
                <mc:Choice Requires="wpg">
                  <w:drawing>
                    <wp:inline distT="0" distB="0" distL="0" distR="0" wp14:anchorId="2948B685" wp14:editId="07777777">
                      <wp:extent cx="353695" cy="306705"/>
                      <wp:effectExtent l="0" t="0" r="0" b="0"/>
                      <wp:docPr id="158" name="Group 158" descr="P757C3T21#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68" name="Group 68"/>
                              <wpg:cNvGrpSpPr/>
                              <wpg:grpSpPr>
                                <a:xfrm>
                                  <a:off x="0" y="0"/>
                                  <a:ext cx="353160" cy="306000"/>
                                  <a:chOff x="0" y="0"/>
                                  <a:chExt cx="0" cy="0"/>
                                </a:xfrm>
                              </wpg:grpSpPr>
                              <wps:wsp>
                                <wps:cNvPr id="70" name="Rectangle 70"/>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72"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74"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7CC24004" id="Group 158" o:spid="_x0000_s1026" alt="P757C3T21#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">
                      <v:group id="Group 68"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0"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">
                          <v:imagedata r:id="rId10" o:title=""/>
                        </v:shape>
                      </v:group>
                      <w10:anchorlock/>
                    </v:group>
                  </w:pict>
                </mc:Fallback>
              </mc:AlternateContent>
            </w:r>
          </w:p>
        </w:tc>
        <w:tc>
          <w:tcPr>
            <w:tcW w:w="8336" w:type="dxa"/>
            <w:shd w:val="clear" w:color="auto" w:fill="auto"/>
          </w:tcPr>
          <w:p w14:paraId="53DEA302" w14:textId="561B1C21" w:rsidR="000D281E" w:rsidRDefault="00885845" w:rsidP="00A3440F">
            <w:pPr>
              <w:numPr>
                <w:ilvl w:val="0"/>
                <w:numId w:val="12"/>
              </w:numPr>
            </w:pPr>
            <w:r>
              <w:rPr>
                <w:color w:val="000000" w:themeColor="text1"/>
              </w:rPr>
              <w:t>Welche Additionen sind korrekt</w:t>
            </w:r>
            <w:r w:rsidR="00465BA5">
              <w:rPr>
                <w:color w:val="000000" w:themeColor="text1"/>
              </w:rPr>
              <w:t xml:space="preserve"> dargestellt</w:t>
            </w:r>
            <w:r>
              <w:rPr>
                <w:color w:val="000000" w:themeColor="text1"/>
              </w:rPr>
              <w:t>?</w:t>
            </w:r>
            <w:r w:rsidR="00983610">
              <w:rPr>
                <w:color w:val="000000" w:themeColor="text1"/>
              </w:rPr>
              <w:t xml:space="preserve"> </w:t>
            </w:r>
            <w:r w:rsidR="00DC7053">
              <w:rPr>
                <w:color w:val="000000" w:themeColor="text1"/>
              </w:rPr>
              <w:t>Beachte,,</w:t>
            </w:r>
            <w:r w:rsidR="00983610">
              <w:rPr>
                <w:color w:val="000000" w:themeColor="text1"/>
              </w:rPr>
              <w:t xml:space="preserve"> </w:t>
            </w:r>
            <w:r w:rsidR="00DC7053">
              <w:rPr>
                <w:color w:val="000000" w:themeColor="text1"/>
              </w:rPr>
              <w:t>e</w:t>
            </w:r>
            <w:r w:rsidR="00983610">
              <w:rPr>
                <w:color w:val="000000" w:themeColor="text1"/>
              </w:rPr>
              <w:t xml:space="preserve">s geht nicht nur </w:t>
            </w:r>
            <w:r w:rsidR="00DC7053">
              <w:rPr>
                <w:color w:val="000000" w:themeColor="text1"/>
              </w:rPr>
              <w:t>um das richtige Resultat</w:t>
            </w:r>
            <w:r w:rsidR="00983610">
              <w:rPr>
                <w:color w:val="000000" w:themeColor="text1"/>
              </w:rPr>
              <w:t>, sondern auch um die korrekte Darstellung des Resultats.</w:t>
            </w:r>
            <w:r>
              <w:br/>
            </w:r>
          </w:p>
          <w:tbl>
            <w:tblPr>
              <w:tblW w:w="8674" w:type="dxa"/>
              <w:tblInd w:w="426" w:type="dxa"/>
              <w:tblLook w:val="0400" w:firstRow="0" w:lastRow="0" w:firstColumn="0" w:lastColumn="0" w:noHBand="0" w:noVBand="1"/>
            </w:tblPr>
            <w:tblGrid>
              <w:gridCol w:w="4395"/>
              <w:gridCol w:w="4279"/>
            </w:tblGrid>
            <w:tr w:rsidR="000D281E" w14:paraId="6736FC77" w14:textId="77777777">
              <w:tc>
                <w:tcPr>
                  <w:tcW w:w="4394" w:type="dxa"/>
                  <w:shd w:val="clear" w:color="auto" w:fill="auto"/>
                  <w:vAlign w:val="center"/>
                </w:tcPr>
                <w:p w14:paraId="7D2697C9" w14:textId="77777777" w:rsidR="000D281E" w:rsidRDefault="00885845" w:rsidP="00A3440F">
                  <w:pPr>
                    <w:numPr>
                      <w:ilvl w:val="0"/>
                      <w:numId w:val="6"/>
                    </w:numPr>
                  </w:pPr>
                  <w:r>
                    <w:rPr>
                      <w:noProof/>
                      <w:lang w:eastAsia="de-CH"/>
                    </w:rPr>
                    <w:drawing>
                      <wp:inline distT="0" distB="0" distL="114935" distR="114935" wp14:anchorId="03E8C802" wp14:editId="07777777">
                        <wp:extent cx="348615" cy="313690"/>
                        <wp:effectExtent l="0" t="0" r="0" b="0"/>
                        <wp:docPr id="159" name="image96.jpg" descr="P759L5C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96.jpg"/>
                                <pic:cNvPicPr>
                                  <a:picLocks noChangeAspect="1" noChangeArrowheads="1"/>
                                </pic:cNvPicPr>
                              </pic:nvPicPr>
                              <pic:blipFill>
                                <a:blip r:embed="rId27"/>
                                <a:srcRect l="15136" r="74710" b="31408"/>
                                <a:stretch>
                                  <a:fillRect/>
                                </a:stretch>
                              </pic:blipFill>
                              <pic:spPr bwMode="auto">
                                <a:xfrm>
                                  <a:off x="0" y="0"/>
                                  <a:ext cx="348615" cy="313690"/>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5A65F9EC" wp14:editId="07777777">
                        <wp:extent cx="348615" cy="313690"/>
                        <wp:effectExtent l="0" t="0" r="0" b="0"/>
                        <wp:docPr id="160" name="Bild17" descr="P759L5C4T21#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17"/>
                                <pic:cNvPicPr>
                                  <a:picLocks noChangeAspect="1" noChangeArrowheads="1"/>
                                </pic:cNvPicPr>
                              </pic:nvPicPr>
                              <pic:blipFill>
                                <a:blip r:embed="rId27"/>
                                <a:srcRect l="15136" r="74710" b="31408"/>
                                <a:stretch>
                                  <a:fillRect/>
                                </a:stretch>
                              </pic:blipFill>
                              <pic:spPr bwMode="auto">
                                <a:xfrm>
                                  <a:off x="0" y="0"/>
                                  <a:ext cx="348615" cy="313690"/>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089F91F9" wp14:editId="07777777">
                        <wp:extent cx="522605" cy="313690"/>
                        <wp:effectExtent l="0" t="0" r="0" b="0"/>
                        <wp:docPr id="161" name="image100.jpg" descr="P759L5C4T21#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00.jpg"/>
                                <pic:cNvPicPr>
                                  <a:picLocks noChangeAspect="1" noChangeArrowheads="1"/>
                                </pic:cNvPicPr>
                              </pic:nvPicPr>
                              <pic:blipFill>
                                <a:blip r:embed="rId28"/>
                                <a:srcRect l="56309" r="28472" b="31408"/>
                                <a:stretch>
                                  <a:fillRect/>
                                </a:stretch>
                              </pic:blipFill>
                              <pic:spPr bwMode="auto">
                                <a:xfrm>
                                  <a:off x="0" y="0"/>
                                  <a:ext cx="522605" cy="313690"/>
                                </a:xfrm>
                                <a:prstGeom prst="rect">
                                  <a:avLst/>
                                </a:prstGeom>
                              </pic:spPr>
                            </pic:pic>
                          </a:graphicData>
                        </a:graphic>
                      </wp:inline>
                    </w:drawing>
                  </w:r>
                </w:p>
              </w:tc>
              <w:tc>
                <w:tcPr>
                  <w:tcW w:w="4279" w:type="dxa"/>
                  <w:shd w:val="clear" w:color="auto" w:fill="auto"/>
                  <w:vAlign w:val="center"/>
                </w:tcPr>
                <w:p w14:paraId="3C6FC3D4" w14:textId="77777777" w:rsidR="000D281E" w:rsidRDefault="00885845" w:rsidP="00A3440F">
                  <w:pPr>
                    <w:numPr>
                      <w:ilvl w:val="0"/>
                      <w:numId w:val="6"/>
                    </w:numPr>
                    <w:ind w:left="347" w:hanging="283"/>
                  </w:pPr>
                  <w:r>
                    <w:rPr>
                      <w:noProof/>
                      <w:lang w:eastAsia="de-CH"/>
                    </w:rPr>
                    <w:drawing>
                      <wp:inline distT="0" distB="0" distL="114935" distR="114935" wp14:anchorId="3608F5CD" wp14:editId="07777777">
                        <wp:extent cx="267335" cy="313690"/>
                        <wp:effectExtent l="0" t="0" r="0" b="0"/>
                        <wp:docPr id="162" name="image101.jpg" descr="P760L5C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1.jpg"/>
                                <pic:cNvPicPr>
                                  <a:picLocks noChangeAspect="1" noChangeArrowheads="1"/>
                                </pic:cNvPicPr>
                              </pic:nvPicPr>
                              <pic:blipFill>
                                <a:blip r:embed="rId29"/>
                                <a:srcRect l="5507" r="86705" b="31426"/>
                                <a:stretch>
                                  <a:fillRect/>
                                </a:stretch>
                              </pic:blipFill>
                              <pic:spPr bwMode="auto">
                                <a:xfrm>
                                  <a:off x="0" y="0"/>
                                  <a:ext cx="267335" cy="313690"/>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38415D8E" wp14:editId="07777777">
                        <wp:extent cx="267335" cy="313690"/>
                        <wp:effectExtent l="0" t="0" r="0" b="0"/>
                        <wp:docPr id="163" name="Bild18" descr="P760L5C4T21#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ild18"/>
                                <pic:cNvPicPr>
                                  <a:picLocks noChangeAspect="1" noChangeArrowheads="1"/>
                                </pic:cNvPicPr>
                              </pic:nvPicPr>
                              <pic:blipFill>
                                <a:blip r:embed="rId29"/>
                                <a:srcRect l="5507" r="86705" b="31426"/>
                                <a:stretch>
                                  <a:fillRect/>
                                </a:stretch>
                              </pic:blipFill>
                              <pic:spPr bwMode="auto">
                                <a:xfrm>
                                  <a:off x="0" y="0"/>
                                  <a:ext cx="267335" cy="313690"/>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33A1AA47" wp14:editId="07777777">
                        <wp:extent cx="459105" cy="313690"/>
                        <wp:effectExtent l="0" t="0" r="0" b="0"/>
                        <wp:docPr id="164" name="image102.jpg" descr="P760L5C4T21#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02.jpg"/>
                                <pic:cNvPicPr>
                                  <a:picLocks noChangeAspect="1" noChangeArrowheads="1"/>
                                </pic:cNvPicPr>
                              </pic:nvPicPr>
                              <pic:blipFill>
                                <a:blip r:embed="rId30"/>
                                <a:srcRect l="27304" r="59336" b="31426"/>
                                <a:stretch>
                                  <a:fillRect/>
                                </a:stretch>
                              </pic:blipFill>
                              <pic:spPr bwMode="auto">
                                <a:xfrm>
                                  <a:off x="0" y="0"/>
                                  <a:ext cx="459105" cy="313690"/>
                                </a:xfrm>
                                <a:prstGeom prst="rect">
                                  <a:avLst/>
                                </a:prstGeom>
                              </pic:spPr>
                            </pic:pic>
                          </a:graphicData>
                        </a:graphic>
                      </wp:inline>
                    </w:drawing>
                  </w:r>
                </w:p>
              </w:tc>
            </w:tr>
            <w:tr w:rsidR="000D281E" w14:paraId="2BCC94A1" w14:textId="77777777">
              <w:tc>
                <w:tcPr>
                  <w:tcW w:w="4394" w:type="dxa"/>
                  <w:shd w:val="clear" w:color="auto" w:fill="auto"/>
                  <w:vAlign w:val="center"/>
                </w:tcPr>
                <w:p w14:paraId="037F0A38" w14:textId="77777777" w:rsidR="000D281E" w:rsidRDefault="00885845" w:rsidP="00A3440F">
                  <w:pPr>
                    <w:numPr>
                      <w:ilvl w:val="0"/>
                      <w:numId w:val="6"/>
                    </w:numPr>
                  </w:pPr>
                  <w:r>
                    <w:rPr>
                      <w:noProof/>
                      <w:lang w:eastAsia="de-CH"/>
                    </w:rPr>
                    <w:drawing>
                      <wp:inline distT="0" distB="0" distL="114935" distR="114935" wp14:anchorId="1DCAA4D9" wp14:editId="07777777">
                        <wp:extent cx="267335" cy="313690"/>
                        <wp:effectExtent l="0" t="0" r="0" b="0"/>
                        <wp:docPr id="165" name="Bild19" descr="P762L5C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Bild19"/>
                                <pic:cNvPicPr>
                                  <a:picLocks noChangeAspect="1" noChangeArrowheads="1"/>
                                </pic:cNvPicPr>
                              </pic:nvPicPr>
                              <pic:blipFill>
                                <a:blip r:embed="rId29"/>
                                <a:srcRect l="5507" r="86705" b="31426"/>
                                <a:stretch>
                                  <a:fillRect/>
                                </a:stretch>
                              </pic:blipFill>
                              <pic:spPr bwMode="auto">
                                <a:xfrm>
                                  <a:off x="0" y="0"/>
                                  <a:ext cx="267335" cy="313690"/>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395AB208" wp14:editId="07777777">
                        <wp:extent cx="348615" cy="313690"/>
                        <wp:effectExtent l="0" t="0" r="0" b="0"/>
                        <wp:docPr id="166" name="Bild20" descr="P762L5C4T21#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20"/>
                                <pic:cNvPicPr>
                                  <a:picLocks noChangeAspect="1" noChangeArrowheads="1"/>
                                </pic:cNvPicPr>
                              </pic:nvPicPr>
                              <pic:blipFill>
                                <a:blip r:embed="rId27"/>
                                <a:srcRect l="15136" r="74710" b="31408"/>
                                <a:stretch>
                                  <a:fillRect/>
                                </a:stretch>
                              </pic:blipFill>
                              <pic:spPr bwMode="auto">
                                <a:xfrm>
                                  <a:off x="0" y="0"/>
                                  <a:ext cx="348615" cy="313690"/>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2578049F" wp14:editId="07777777">
                        <wp:extent cx="522605" cy="114935"/>
                        <wp:effectExtent l="0" t="0" r="0" b="0"/>
                        <wp:docPr id="167" name="image105.jpg" descr="P762L5C4T21#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05.jpg" descr="A close up of a logo&#10;&#10;Description automatically generated"/>
                                <pic:cNvPicPr>
                                  <a:picLocks noChangeAspect="1" noChangeArrowheads="1"/>
                                </pic:cNvPicPr>
                              </pic:nvPicPr>
                              <pic:blipFill>
                                <a:blip r:embed="rId31"/>
                                <a:srcRect t="20165" b="58488"/>
                                <a:stretch>
                                  <a:fillRect/>
                                </a:stretch>
                              </pic:blipFill>
                              <pic:spPr bwMode="auto">
                                <a:xfrm>
                                  <a:off x="0" y="0"/>
                                  <a:ext cx="522605" cy="114935"/>
                                </a:xfrm>
                                <a:prstGeom prst="rect">
                                  <a:avLst/>
                                </a:prstGeom>
                              </pic:spPr>
                            </pic:pic>
                          </a:graphicData>
                        </a:graphic>
                      </wp:inline>
                    </w:drawing>
                  </w:r>
                </w:p>
              </w:tc>
              <w:tc>
                <w:tcPr>
                  <w:tcW w:w="4279" w:type="dxa"/>
                  <w:shd w:val="clear" w:color="auto" w:fill="auto"/>
                  <w:vAlign w:val="center"/>
                </w:tcPr>
                <w:p w14:paraId="6EC7CD15" w14:textId="77777777" w:rsidR="000D281E" w:rsidRDefault="00885845" w:rsidP="00A3440F">
                  <w:pPr>
                    <w:numPr>
                      <w:ilvl w:val="0"/>
                      <w:numId w:val="6"/>
                    </w:numPr>
                    <w:ind w:left="347" w:hanging="283"/>
                  </w:pPr>
                  <w:r>
                    <w:rPr>
                      <w:noProof/>
                      <w:lang w:eastAsia="de-CH"/>
                    </w:rPr>
                    <w:drawing>
                      <wp:inline distT="0" distB="0" distL="114935" distR="114935" wp14:anchorId="36F26FDA" wp14:editId="07777777">
                        <wp:extent cx="459105" cy="313690"/>
                        <wp:effectExtent l="0" t="0" r="0" b="0"/>
                        <wp:docPr id="168" name="Bild21" descr="P763L5C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ild21"/>
                                <pic:cNvPicPr>
                                  <a:picLocks noChangeAspect="1" noChangeArrowheads="1"/>
                                </pic:cNvPicPr>
                              </pic:nvPicPr>
                              <pic:blipFill>
                                <a:blip r:embed="rId30"/>
                                <a:srcRect l="27304" r="59336" b="31426"/>
                                <a:stretch>
                                  <a:fillRect/>
                                </a:stretch>
                              </pic:blipFill>
                              <pic:spPr bwMode="auto">
                                <a:xfrm>
                                  <a:off x="0" y="0"/>
                                  <a:ext cx="459105" cy="313690"/>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64913500" wp14:editId="07777777">
                        <wp:extent cx="522605" cy="107315"/>
                        <wp:effectExtent l="0" t="0" r="0" b="0"/>
                        <wp:docPr id="169" name="image142.jpg" descr="P763L5C4T21#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42.jpg" descr="A close up of a logo&#10;&#10;Description automatically generated"/>
                                <pic:cNvPicPr>
                                  <a:picLocks noChangeAspect="1" noChangeArrowheads="1"/>
                                </pic:cNvPicPr>
                              </pic:nvPicPr>
                              <pic:blipFill>
                                <a:blip r:embed="rId32"/>
                                <a:srcRect t="21612" b="58488"/>
                                <a:stretch>
                                  <a:fillRect/>
                                </a:stretch>
                              </pic:blipFill>
                              <pic:spPr bwMode="auto">
                                <a:xfrm>
                                  <a:off x="0" y="0"/>
                                  <a:ext cx="522605" cy="107315"/>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12C7AF41" wp14:editId="07777777">
                        <wp:extent cx="522605" cy="225425"/>
                        <wp:effectExtent l="0" t="0" r="0" b="0"/>
                        <wp:docPr id="170" name="image145.jpg" descr="P763L5C4T21#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45.jpg" descr="A close up of a logo&#10;&#10;Description automatically generated"/>
                                <pic:cNvPicPr>
                                  <a:picLocks noChangeAspect="1" noChangeArrowheads="1"/>
                                </pic:cNvPicPr>
                              </pic:nvPicPr>
                              <pic:blipFill>
                                <a:blip r:embed="rId33"/>
                                <a:srcRect b="58081"/>
                                <a:stretch>
                                  <a:fillRect/>
                                </a:stretch>
                              </pic:blipFill>
                              <pic:spPr bwMode="auto">
                                <a:xfrm>
                                  <a:off x="0" y="0"/>
                                  <a:ext cx="522605" cy="225425"/>
                                </a:xfrm>
                                <a:prstGeom prst="rect">
                                  <a:avLst/>
                                </a:prstGeom>
                              </pic:spPr>
                            </pic:pic>
                          </a:graphicData>
                        </a:graphic>
                      </wp:inline>
                    </w:drawing>
                  </w:r>
                </w:p>
              </w:tc>
            </w:tr>
            <w:tr w:rsidR="000D281E" w14:paraId="14B9279F" w14:textId="77777777">
              <w:tc>
                <w:tcPr>
                  <w:tcW w:w="4394" w:type="dxa"/>
                  <w:shd w:val="clear" w:color="auto" w:fill="auto"/>
                  <w:vAlign w:val="center"/>
                </w:tcPr>
                <w:p w14:paraId="72158E04" w14:textId="77777777" w:rsidR="000D281E" w:rsidRDefault="00885845" w:rsidP="00A3440F">
                  <w:pPr>
                    <w:numPr>
                      <w:ilvl w:val="0"/>
                      <w:numId w:val="6"/>
                    </w:numPr>
                  </w:pPr>
                  <w:r>
                    <w:rPr>
                      <w:noProof/>
                      <w:lang w:eastAsia="de-CH"/>
                    </w:rPr>
                    <w:drawing>
                      <wp:inline distT="0" distB="0" distL="114935" distR="114935" wp14:anchorId="3EFB2CA9" wp14:editId="07777777">
                        <wp:extent cx="522605" cy="313690"/>
                        <wp:effectExtent l="0" t="0" r="0" b="0"/>
                        <wp:docPr id="171" name="Bild22" descr="P765C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ild22"/>
                                <pic:cNvPicPr>
                                  <a:picLocks noChangeAspect="1" noChangeArrowheads="1"/>
                                </pic:cNvPicPr>
                              </pic:nvPicPr>
                              <pic:blipFill>
                                <a:blip r:embed="rId28"/>
                                <a:srcRect l="56309" r="28472" b="31408"/>
                                <a:stretch>
                                  <a:fillRect/>
                                </a:stretch>
                              </pic:blipFill>
                              <pic:spPr bwMode="auto">
                                <a:xfrm>
                                  <a:off x="0" y="0"/>
                                  <a:ext cx="522605" cy="313690"/>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4E787669" wp14:editId="07777777">
                        <wp:extent cx="428625" cy="241300"/>
                        <wp:effectExtent l="0" t="0" r="0" b="0"/>
                        <wp:docPr id="172" name="image147.jpg" descr="P765C4T21#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47.jpg" descr="A picture containing toiletry&#10;&#10;Description automatically generated"/>
                                <pic:cNvPicPr>
                                  <a:picLocks noChangeAspect="1" noChangeArrowheads="1"/>
                                </pic:cNvPicPr>
                              </pic:nvPicPr>
                              <pic:blipFill>
                                <a:blip r:embed="rId34"/>
                                <a:srcRect b="56379"/>
                                <a:stretch>
                                  <a:fillRect/>
                                </a:stretch>
                              </pic:blipFill>
                              <pic:spPr bwMode="auto">
                                <a:xfrm>
                                  <a:off x="0" y="0"/>
                                  <a:ext cx="428625" cy="241300"/>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0ABE0FD3" wp14:editId="07777777">
                        <wp:extent cx="428625" cy="451485"/>
                        <wp:effectExtent l="0" t="0" r="0" b="0"/>
                        <wp:docPr id="173" name="Bild23" descr="P765C4T21#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23" descr="A picture containing toiletry&#10;&#10;Description automatically generated"/>
                                <pic:cNvPicPr>
                                  <a:picLocks noChangeAspect="1" noChangeArrowheads="1"/>
                                </pic:cNvPicPr>
                              </pic:nvPicPr>
                              <pic:blipFill>
                                <a:blip r:embed="rId34"/>
                                <a:srcRect t="18499"/>
                                <a:stretch>
                                  <a:fillRect/>
                                </a:stretch>
                              </pic:blipFill>
                              <pic:spPr bwMode="auto">
                                <a:xfrm>
                                  <a:off x="0" y="0"/>
                                  <a:ext cx="428625" cy="451485"/>
                                </a:xfrm>
                                <a:prstGeom prst="rect">
                                  <a:avLst/>
                                </a:prstGeom>
                              </pic:spPr>
                            </pic:pic>
                          </a:graphicData>
                        </a:graphic>
                      </wp:inline>
                    </w:drawing>
                  </w:r>
                </w:p>
              </w:tc>
              <w:tc>
                <w:tcPr>
                  <w:tcW w:w="4279" w:type="dxa"/>
                  <w:shd w:val="clear" w:color="auto" w:fill="auto"/>
                  <w:vAlign w:val="center"/>
                </w:tcPr>
                <w:p w14:paraId="21A90EBC" w14:textId="77777777" w:rsidR="000D281E" w:rsidRDefault="00885845" w:rsidP="00A3440F">
                  <w:pPr>
                    <w:numPr>
                      <w:ilvl w:val="0"/>
                      <w:numId w:val="6"/>
                    </w:numPr>
                    <w:ind w:left="347" w:hanging="283"/>
                  </w:pPr>
                  <w:r>
                    <w:rPr>
                      <w:noProof/>
                      <w:lang w:eastAsia="de-CH"/>
                    </w:rPr>
                    <w:drawing>
                      <wp:inline distT="0" distB="0" distL="114935" distR="114935" wp14:anchorId="35C3EF2E" wp14:editId="07777777">
                        <wp:extent cx="428625" cy="402590"/>
                        <wp:effectExtent l="0" t="0" r="0" b="0"/>
                        <wp:docPr id="174" name="Bild24" descr="P766C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24" descr="A picture containing toiletry&#10;&#10;Description automatically generated"/>
                                <pic:cNvPicPr>
                                  <a:picLocks noChangeAspect="1" noChangeArrowheads="1"/>
                                </pic:cNvPicPr>
                              </pic:nvPicPr>
                              <pic:blipFill>
                                <a:blip r:embed="rId34"/>
                                <a:srcRect b="27308"/>
                                <a:stretch>
                                  <a:fillRect/>
                                </a:stretch>
                              </pic:blipFill>
                              <pic:spPr bwMode="auto">
                                <a:xfrm>
                                  <a:off x="0" y="0"/>
                                  <a:ext cx="428625" cy="402590"/>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1F5C5B3D" wp14:editId="07777777">
                        <wp:extent cx="348615" cy="313690"/>
                        <wp:effectExtent l="0" t="0" r="0" b="0"/>
                        <wp:docPr id="175" name="Bild25" descr="P766C4T21#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25"/>
                                <pic:cNvPicPr>
                                  <a:picLocks noChangeAspect="1" noChangeArrowheads="1"/>
                                </pic:cNvPicPr>
                              </pic:nvPicPr>
                              <pic:blipFill>
                                <a:blip r:embed="rId27"/>
                                <a:srcRect l="15136" r="74710" b="31408"/>
                                <a:stretch>
                                  <a:fillRect/>
                                </a:stretch>
                              </pic:blipFill>
                              <pic:spPr bwMode="auto">
                                <a:xfrm>
                                  <a:off x="0" y="0"/>
                                  <a:ext cx="348615" cy="313690"/>
                                </a:xfrm>
                                <a:prstGeom prst="rect">
                                  <a:avLst/>
                                </a:prstGeom>
                              </pic:spPr>
                            </pic:pic>
                          </a:graphicData>
                        </a:graphic>
                      </wp:inline>
                    </w:drawing>
                  </w:r>
                  <w:r>
                    <w:rPr>
                      <w:color w:val="000000" w:themeColor="text1"/>
                    </w:rPr>
                    <w:t xml:space="preserve"> = </w:t>
                  </w:r>
                  <w:r>
                    <w:rPr>
                      <w:noProof/>
                      <w:lang w:eastAsia="de-CH"/>
                    </w:rPr>
                    <w:drawing>
                      <wp:inline distT="0" distB="0" distL="114935" distR="114935" wp14:anchorId="197778CF" wp14:editId="07777777">
                        <wp:extent cx="522605" cy="673735"/>
                        <wp:effectExtent l="0" t="0" r="0" b="0"/>
                        <wp:docPr id="176" name="image150.jpg" descr="P766C4T21#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50.jpg" descr="A close up of a logo&#10;&#10;Description automatically generated"/>
                                <pic:cNvPicPr>
                                  <a:picLocks noChangeAspect="1" noChangeArrowheads="1"/>
                                </pic:cNvPicPr>
                              </pic:nvPicPr>
                              <pic:blipFill>
                                <a:blip r:embed="rId35"/>
                                <a:srcRect b="21146"/>
                                <a:stretch>
                                  <a:fillRect/>
                                </a:stretch>
                              </pic:blipFill>
                              <pic:spPr bwMode="auto">
                                <a:xfrm>
                                  <a:off x="0" y="0"/>
                                  <a:ext cx="522605" cy="673735"/>
                                </a:xfrm>
                                <a:prstGeom prst="rect">
                                  <a:avLst/>
                                </a:prstGeom>
                              </pic:spPr>
                            </pic:pic>
                          </a:graphicData>
                        </a:graphic>
                      </wp:inline>
                    </w:drawing>
                  </w:r>
                </w:p>
              </w:tc>
            </w:tr>
          </w:tbl>
          <w:p w14:paraId="71DCB018" w14:textId="1516AC94" w:rsidR="000D281E" w:rsidRDefault="00885845" w:rsidP="003D24AC">
            <w:pPr>
              <w:ind w:left="720"/>
            </w:pPr>
            <w:r>
              <w:t xml:space="preserve">Kannst du erklären, warum sie korrekt oder nicht korrekt </w:t>
            </w:r>
            <w:r w:rsidR="00384E7D">
              <w:t xml:space="preserve">dargestellt </w:t>
            </w:r>
            <w:r>
              <w:t xml:space="preserve">sind? Korrigiere die </w:t>
            </w:r>
            <w:r w:rsidR="00605862">
              <w:t>f</w:t>
            </w:r>
            <w:r>
              <w:t>alschen</w:t>
            </w:r>
            <w:r w:rsidR="00193174">
              <w:t xml:space="preserve"> Darstellungen</w:t>
            </w:r>
            <w:r>
              <w:t>.</w:t>
            </w:r>
          </w:p>
        </w:tc>
      </w:tr>
    </w:tbl>
    <w:p w14:paraId="527A9BF0" w14:textId="77777777" w:rsidR="00173758" w:rsidRDefault="00173758" w:rsidP="00173758"/>
    <w:p w14:paraId="161F552C" w14:textId="77777777" w:rsidR="00451FF6" w:rsidRDefault="00451FF6">
      <w:pPr>
        <w:spacing w:after="0" w:line="240" w:lineRule="auto"/>
        <w:rPr>
          <w:b/>
          <w:bCs/>
          <w:color w:val="4472C4" w:themeColor="accent1"/>
          <w:sz w:val="24"/>
          <w:szCs w:val="24"/>
        </w:rPr>
      </w:pPr>
      <w:r>
        <w:rPr>
          <w:b/>
          <w:bCs/>
          <w:color w:val="4472C4" w:themeColor="accent1"/>
          <w:sz w:val="24"/>
          <w:szCs w:val="24"/>
        </w:rPr>
        <w:br w:type="page"/>
      </w:r>
    </w:p>
    <w:p w14:paraId="6A7835AA" w14:textId="244FED4C" w:rsidR="000D281E" w:rsidRDefault="00885845">
      <w:pPr>
        <w:keepNext/>
        <w:keepLines/>
        <w:rPr>
          <w:b/>
          <w:bCs/>
          <w:color w:val="4472C4"/>
          <w:sz w:val="24"/>
          <w:szCs w:val="24"/>
        </w:rPr>
      </w:pPr>
      <w:r>
        <w:rPr>
          <w:b/>
          <w:bCs/>
          <w:color w:val="4472C4" w:themeColor="accent1"/>
          <w:sz w:val="24"/>
          <w:szCs w:val="24"/>
        </w:rPr>
        <w:lastRenderedPageBreak/>
        <w:t>Rätsel 11 – Zahlen mit Geldscheinen und Münzen</w:t>
      </w:r>
      <w:r w:rsidR="003D24AC">
        <w:rPr>
          <w:b/>
          <w:bCs/>
          <w:color w:val="4472C4" w:themeColor="accent1"/>
          <w:sz w:val="24"/>
          <w:szCs w:val="24"/>
        </w:rPr>
        <w:t xml:space="preserve"> darstellen</w:t>
      </w:r>
    </w:p>
    <w:p w14:paraId="1EE55DE8" w14:textId="77777777" w:rsidR="00983610" w:rsidRDefault="00983610" w:rsidP="00983610">
      <w:r>
        <w:t>Die dezimale Darstellung von Zahlen entspricht der Bezahlung mit Scheinen oder Münzen der Grösse 1, 10, 100, 1000, ...</w:t>
      </w:r>
    </w:p>
    <w:p w14:paraId="605040E8" w14:textId="77777777" w:rsidR="00983610" w:rsidRDefault="00983610" w:rsidP="00983610">
      <w:r>
        <w:t>Zum Beispiel besteht die Zahl 2415 aus 2 Tausendern, 4 Hundertern, einem Zehner und 5 Einern. Alle diese Geldscheine und Münzen zusammen kann man als Gelddarstellung der Zahl 2415 betrachten.</w:t>
      </w:r>
    </w:p>
    <w:p w14:paraId="4B644A8D" w14:textId="77777777" w:rsidR="000D281E" w:rsidRDefault="00885845">
      <w:r>
        <w:rPr>
          <w:noProof/>
          <w:lang w:eastAsia="de-CH"/>
        </w:rPr>
        <w:drawing>
          <wp:inline distT="0" distB="0" distL="0" distR="0" wp14:anchorId="00E66FD9" wp14:editId="07777777">
            <wp:extent cx="4497705" cy="2609215"/>
            <wp:effectExtent l="0" t="0" r="0" b="0"/>
            <wp:docPr id="177" name="image159.png" descr="P7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59.png" descr="A picture containing machine, object&#10;&#10;Description automatically generated"/>
                    <pic:cNvPicPr>
                      <a:picLocks noChangeAspect="1" noChangeArrowheads="1"/>
                    </pic:cNvPicPr>
                  </pic:nvPicPr>
                  <pic:blipFill>
                    <a:blip r:embed="rId36"/>
                    <a:stretch>
                      <a:fillRect/>
                    </a:stretch>
                  </pic:blipFill>
                  <pic:spPr bwMode="auto">
                    <a:xfrm>
                      <a:off x="0" y="0"/>
                      <a:ext cx="4497705" cy="2609215"/>
                    </a:xfrm>
                    <a:prstGeom prst="rect">
                      <a:avLst/>
                    </a:prstGeom>
                  </pic:spPr>
                </pic:pic>
              </a:graphicData>
            </a:graphic>
          </wp:inline>
        </w:drawing>
      </w:r>
    </w:p>
    <w:p w14:paraId="082C48EB" w14:textId="77777777" w:rsidR="000D281E" w:rsidRDefault="000D281E"/>
    <w:p w14:paraId="2677290C" w14:textId="77777777" w:rsidR="000D281E" w:rsidRDefault="000D281E"/>
    <w:p w14:paraId="1D5D0B39" w14:textId="77777777" w:rsidR="000D281E" w:rsidRDefault="00885845">
      <w:r>
        <w:t xml:space="preserve">In Unterbiberland bezahlt man mit Münzen der Grösse 1, 2, 5, 10, 20 und 50. </w:t>
      </w:r>
    </w:p>
    <w:p w14:paraId="249BF8C6" w14:textId="1F280D01" w:rsidR="000D281E" w:rsidRPr="00850822" w:rsidRDefault="00510453">
      <w:pPr>
        <w:rPr>
          <w:lang w:val="en-US"/>
        </w:rPr>
      </w:pPr>
      <w:r>
        <w:rPr>
          <w:noProof/>
          <w:lang w:eastAsia="de-CH"/>
        </w:rPr>
        <w:drawing>
          <wp:inline distT="0" distB="0" distL="0" distR="0" wp14:anchorId="4AE4684E" wp14:editId="37826608">
            <wp:extent cx="4496435" cy="709295"/>
            <wp:effectExtent l="0" t="0" r="0" b="0"/>
            <wp:docPr id="2120746274" name="image321.png" descr="P779#yIS1"/>
            <wp:cNvGraphicFramePr/>
            <a:graphic xmlns:a="http://schemas.openxmlformats.org/drawingml/2006/main">
              <a:graphicData uri="http://schemas.openxmlformats.org/drawingml/2006/picture">
                <pic:pic xmlns:pic="http://schemas.openxmlformats.org/drawingml/2006/picture">
                  <pic:nvPicPr>
                    <pic:cNvPr id="2120746274" name="image321.png"/>
                    <pic:cNvPicPr/>
                  </pic:nvPicPr>
                  <pic:blipFill>
                    <a:blip r:embed="rId37"/>
                    <a:srcRect/>
                    <a:stretch>
                      <a:fillRect/>
                    </a:stretch>
                  </pic:blipFill>
                  <pic:spPr>
                    <a:xfrm>
                      <a:off x="0" y="0"/>
                      <a:ext cx="4496435" cy="709295"/>
                    </a:xfrm>
                    <a:prstGeom prst="rect">
                      <a:avLst/>
                    </a:prstGeom>
                    <a:ln/>
                  </pic:spPr>
                </pic:pic>
              </a:graphicData>
            </a:graphic>
          </wp:inline>
        </w:drawing>
      </w:r>
      <w:r w:rsidR="00885845" w:rsidRPr="00850822">
        <w:rPr>
          <w:color w:val="FF0000"/>
          <w:lang w:val="en-US"/>
        </w:rPr>
        <w:t xml:space="preserve"> </w:t>
      </w:r>
      <w:r w:rsidR="00850822" w:rsidRPr="00850822">
        <w:rPr>
          <w:color w:val="FF0000"/>
          <w:lang w:val="en-US"/>
        </w:rPr>
        <w:br/>
      </w:r>
    </w:p>
    <w:tbl>
      <w:tblPr>
        <w:tblW w:w="9026" w:type="dxa"/>
        <w:tblLook w:val="06A0" w:firstRow="1" w:lastRow="0" w:firstColumn="1" w:lastColumn="0" w:noHBand="1" w:noVBand="1"/>
      </w:tblPr>
      <w:tblGrid>
        <w:gridCol w:w="1019"/>
        <w:gridCol w:w="8007"/>
      </w:tblGrid>
      <w:tr w:rsidR="00D27ED0" w14:paraId="4078CF4B" w14:textId="77777777">
        <w:tc>
          <w:tcPr>
            <w:tcW w:w="1019" w:type="dxa"/>
            <w:shd w:val="clear" w:color="auto" w:fill="auto"/>
          </w:tcPr>
          <w:p w14:paraId="0EF46479" w14:textId="77777777" w:rsidR="000D281E" w:rsidRDefault="00885845">
            <w:pPr>
              <w:rPr>
                <w:b/>
                <w:bCs/>
                <w:color w:val="4472C4" w:themeColor="accent1"/>
                <w:sz w:val="24"/>
                <w:szCs w:val="24"/>
              </w:rPr>
            </w:pPr>
            <w:r>
              <w:rPr>
                <w:noProof/>
                <w:lang w:eastAsia="de-CH"/>
              </w:rPr>
              <w:drawing>
                <wp:inline distT="0" distB="0" distL="0" distR="0" wp14:anchorId="644D8455" wp14:editId="07777777">
                  <wp:extent cx="208280" cy="337820"/>
                  <wp:effectExtent l="0" t="0" r="0" b="0"/>
                  <wp:docPr id="179" name="Bild26" descr="P780C1T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Bild26"/>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p>
        </w:tc>
        <w:tc>
          <w:tcPr>
            <w:tcW w:w="8006" w:type="dxa"/>
            <w:shd w:val="clear" w:color="auto" w:fill="auto"/>
          </w:tcPr>
          <w:p w14:paraId="4CF2464F" w14:textId="69E81656" w:rsidR="000D281E" w:rsidRDefault="00885845" w:rsidP="00A3440F">
            <w:pPr>
              <w:numPr>
                <w:ilvl w:val="0"/>
                <w:numId w:val="13"/>
              </w:numPr>
              <w:spacing w:after="0"/>
            </w:pPr>
            <w:r>
              <w:rPr>
                <w:color w:val="000000" w:themeColor="text1"/>
              </w:rPr>
              <w:t xml:space="preserve">Bezahle die Summe 128 mit Münzen aus Unterbiberland auf zwei </w:t>
            </w:r>
            <w:r w:rsidR="00CC2C57">
              <w:rPr>
                <w:color w:val="000000" w:themeColor="text1"/>
              </w:rPr>
              <w:t>unterschiedliche</w:t>
            </w:r>
            <w:r w:rsidR="003D24AC">
              <w:rPr>
                <w:color w:val="000000" w:themeColor="text1"/>
              </w:rPr>
              <w:t xml:space="preserve"> Arten</w:t>
            </w:r>
            <w:r>
              <w:rPr>
                <w:color w:val="000000" w:themeColor="text1"/>
              </w:rPr>
              <w:t>.</w:t>
            </w:r>
            <w:r w:rsidR="00D27ED0">
              <w:rPr>
                <w:color w:val="000000" w:themeColor="text1"/>
              </w:rPr>
              <w:t xml:space="preserve"> Verwende dazu die Münzenkarten.</w:t>
            </w:r>
          </w:p>
          <w:p w14:paraId="3AB58C42" w14:textId="77777777" w:rsidR="000D281E" w:rsidRDefault="000D281E"/>
        </w:tc>
      </w:tr>
      <w:tr w:rsidR="00D27ED0" w14:paraId="68DC6C74" w14:textId="77777777">
        <w:tc>
          <w:tcPr>
            <w:tcW w:w="1019" w:type="dxa"/>
            <w:shd w:val="clear" w:color="auto" w:fill="auto"/>
          </w:tcPr>
          <w:p w14:paraId="4EA9BA15" w14:textId="77777777" w:rsidR="000D281E" w:rsidRDefault="00885845">
            <w:pPr>
              <w:rPr>
                <w:b/>
                <w:bCs/>
                <w:color w:val="4472C4" w:themeColor="accent1"/>
                <w:sz w:val="24"/>
                <w:szCs w:val="24"/>
              </w:rPr>
            </w:pPr>
            <w:r>
              <w:rPr>
                <w:noProof/>
                <w:lang w:eastAsia="de-CH"/>
              </w:rPr>
              <mc:AlternateContent>
                <mc:Choice Requires="wpg">
                  <w:drawing>
                    <wp:inline distT="0" distB="0" distL="0" distR="0" wp14:anchorId="531ED740" wp14:editId="07777777">
                      <wp:extent cx="353695" cy="306705"/>
                      <wp:effectExtent l="0" t="0" r="0" b="0"/>
                      <wp:docPr id="180" name="Group 180" descr="P784L6C3T22#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76" name="Group 76"/>
                              <wpg:cNvGrpSpPr/>
                              <wpg:grpSpPr>
                                <a:xfrm>
                                  <a:off x="0" y="0"/>
                                  <a:ext cx="353160" cy="306000"/>
                                  <a:chOff x="0" y="0"/>
                                  <a:chExt cx="0" cy="0"/>
                                </a:xfrm>
                              </wpg:grpSpPr>
                              <wps:wsp>
                                <wps:cNvPr id="78" name="Rectangle 78"/>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80"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82"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42827D1F" id="Group 180" o:spid="_x0000_s1026" alt="P784L6C3T22#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">
                      <v:group id="Group 76"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ect id="Rectangle 78"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">
                          <v:imagedata r:id="rId10" o:title=""/>
                        </v:shape>
                      </v:group>
                      <w10:anchorlock/>
                    </v:group>
                  </w:pict>
                </mc:Fallback>
              </mc:AlternateContent>
            </w:r>
          </w:p>
        </w:tc>
        <w:tc>
          <w:tcPr>
            <w:tcW w:w="8006" w:type="dxa"/>
            <w:shd w:val="clear" w:color="auto" w:fill="auto"/>
          </w:tcPr>
          <w:p w14:paraId="7332107B" w14:textId="442CBA4C" w:rsidR="000D281E" w:rsidRDefault="00C9600F" w:rsidP="00A3440F">
            <w:pPr>
              <w:numPr>
                <w:ilvl w:val="0"/>
                <w:numId w:val="13"/>
              </w:numPr>
              <w:ind w:left="1077"/>
            </w:pPr>
            <w:r>
              <w:rPr>
                <w:color w:val="000000" w:themeColor="text1"/>
              </w:rPr>
              <w:t>Die</w:t>
            </w:r>
            <w:r w:rsidR="00885845">
              <w:rPr>
                <w:color w:val="000000" w:themeColor="text1"/>
              </w:rPr>
              <w:t xml:space="preserve"> Einwohner </w:t>
            </w:r>
            <w:r w:rsidR="003D24AC">
              <w:rPr>
                <w:color w:val="000000" w:themeColor="text1"/>
              </w:rPr>
              <w:t xml:space="preserve">und Einwohnerinnen </w:t>
            </w:r>
            <w:r w:rsidR="00885845">
              <w:rPr>
                <w:color w:val="000000" w:themeColor="text1"/>
              </w:rPr>
              <w:t xml:space="preserve">von Unterbiberland </w:t>
            </w:r>
            <w:r>
              <w:rPr>
                <w:color w:val="000000" w:themeColor="text1"/>
              </w:rPr>
              <w:t xml:space="preserve">streben an, </w:t>
            </w:r>
            <w:r w:rsidR="00885845">
              <w:rPr>
                <w:color w:val="000000" w:themeColor="text1"/>
              </w:rPr>
              <w:t>jede Summe mit der kleinsten Anzahl von Münzen</w:t>
            </w:r>
            <w:r>
              <w:rPr>
                <w:color w:val="000000" w:themeColor="text1"/>
              </w:rPr>
              <w:t xml:space="preserve"> zu bezahlen</w:t>
            </w:r>
            <w:r w:rsidR="00885845">
              <w:rPr>
                <w:color w:val="000000" w:themeColor="text1"/>
              </w:rPr>
              <w:t xml:space="preserve">. Wie viele Münzen reichen aus, um </w:t>
            </w:r>
            <w:r w:rsidR="003D24AC">
              <w:rPr>
                <w:color w:val="000000" w:themeColor="text1"/>
              </w:rPr>
              <w:t xml:space="preserve">die Summe von </w:t>
            </w:r>
            <w:r w:rsidR="00885845">
              <w:rPr>
                <w:color w:val="000000" w:themeColor="text1"/>
              </w:rPr>
              <w:t>128 zu bezahlen?</w:t>
            </w:r>
          </w:p>
        </w:tc>
      </w:tr>
      <w:tr w:rsidR="00D27ED0" w14:paraId="0B5234C8" w14:textId="77777777">
        <w:tc>
          <w:tcPr>
            <w:tcW w:w="1019" w:type="dxa"/>
            <w:shd w:val="clear" w:color="auto" w:fill="auto"/>
          </w:tcPr>
          <w:p w14:paraId="5D98A3F1" w14:textId="77777777" w:rsidR="000D281E" w:rsidRDefault="00885845">
            <w:pPr>
              <w:rPr>
                <w:b/>
                <w:bCs/>
                <w:color w:val="4472C4" w:themeColor="accent1"/>
                <w:sz w:val="24"/>
                <w:szCs w:val="24"/>
              </w:rPr>
            </w:pPr>
            <w:r>
              <w:rPr>
                <w:noProof/>
                <w:lang w:eastAsia="de-CH"/>
              </w:rPr>
              <w:lastRenderedPageBreak/>
              <mc:AlternateContent>
                <mc:Choice Requires="wpg">
                  <w:drawing>
                    <wp:inline distT="0" distB="0" distL="0" distR="0" wp14:anchorId="7287B0AE" wp14:editId="07777777">
                      <wp:extent cx="353695" cy="306705"/>
                      <wp:effectExtent l="0" t="0" r="0" b="0"/>
                      <wp:docPr id="181" name="Group 181" descr="P787C5T22#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84" name="Group 84"/>
                              <wpg:cNvGrpSpPr/>
                              <wpg:grpSpPr>
                                <a:xfrm>
                                  <a:off x="0" y="0"/>
                                  <a:ext cx="353160" cy="306000"/>
                                  <a:chOff x="0" y="0"/>
                                  <a:chExt cx="0" cy="0"/>
                                </a:xfrm>
                              </wpg:grpSpPr>
                              <wps:wsp>
                                <wps:cNvPr id="86" name="Rectangle 86"/>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88"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90"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332BCBF4" id="Group 181" o:spid="_x0000_s1026" alt="P787C5T22#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">
                      <v:group id="Group 84"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rect id="Rectangle 86"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">
                          <v:imagedata r:id="rId10" o:title=""/>
                        </v:shape>
                      </v:group>
                      <w10:anchorlock/>
                    </v:group>
                  </w:pict>
                </mc:Fallback>
              </mc:AlternateContent>
            </w:r>
          </w:p>
        </w:tc>
        <w:tc>
          <w:tcPr>
            <w:tcW w:w="8006" w:type="dxa"/>
            <w:shd w:val="clear" w:color="auto" w:fill="auto"/>
          </w:tcPr>
          <w:p w14:paraId="4D3DE158" w14:textId="64FA3FEF" w:rsidR="000D281E" w:rsidRDefault="00885845" w:rsidP="00A3440F">
            <w:pPr>
              <w:numPr>
                <w:ilvl w:val="0"/>
                <w:numId w:val="13"/>
              </w:numPr>
              <w:ind w:left="1077"/>
              <w:rPr>
                <w:color w:val="000000" w:themeColor="text1"/>
              </w:rPr>
            </w:pPr>
            <w:r>
              <w:rPr>
                <w:color w:val="000000" w:themeColor="text1"/>
              </w:rPr>
              <w:t xml:space="preserve">Jan, ein Einwohner von Unterbiberland, bezahlt </w:t>
            </w:r>
            <w:r w:rsidR="00CC2C57">
              <w:rPr>
                <w:color w:val="000000" w:themeColor="text1"/>
              </w:rPr>
              <w:t>den Betrag</w:t>
            </w:r>
            <w:r w:rsidR="003D24AC">
              <w:rPr>
                <w:color w:val="000000" w:themeColor="text1"/>
              </w:rPr>
              <w:t xml:space="preserve"> </w:t>
            </w:r>
            <w:r>
              <w:rPr>
                <w:color w:val="000000" w:themeColor="text1"/>
              </w:rPr>
              <w:t xml:space="preserve">99 mit </w:t>
            </w:r>
            <w:r w:rsidR="00CC2C57">
              <w:rPr>
                <w:color w:val="000000" w:themeColor="text1"/>
              </w:rPr>
              <w:t xml:space="preserve">den </w:t>
            </w:r>
            <w:r>
              <w:rPr>
                <w:color w:val="000000" w:themeColor="text1"/>
              </w:rPr>
              <w:t>folgenden Münzen:</w:t>
            </w:r>
            <w:r>
              <w:br/>
            </w:r>
            <w:r w:rsidR="00510453">
              <w:rPr>
                <w:color w:val="000000" w:themeColor="text1"/>
              </w:rPr>
              <w:t xml:space="preserve">                         </w:t>
            </w:r>
            <w:r w:rsidR="00510453">
              <w:rPr>
                <w:noProof/>
                <w:lang w:eastAsia="de-CH"/>
              </w:rPr>
              <w:drawing>
                <wp:inline distT="0" distB="0" distL="0" distR="0" wp14:anchorId="25216FB8" wp14:editId="3D942819">
                  <wp:extent cx="2642870" cy="1467986"/>
                  <wp:effectExtent l="0" t="0" r="5080" b="0"/>
                  <wp:docPr id="2120745893" name="image33.png" descr="P788C6T22#yIS1"/>
                  <wp:cNvGraphicFramePr/>
                  <a:graphic xmlns:a="http://schemas.openxmlformats.org/drawingml/2006/main">
                    <a:graphicData uri="http://schemas.openxmlformats.org/drawingml/2006/picture">
                      <pic:pic xmlns:pic="http://schemas.openxmlformats.org/drawingml/2006/picture">
                        <pic:nvPicPr>
                          <pic:cNvPr id="2120745893" name="image33.png"/>
                          <pic:cNvPicPr/>
                        </pic:nvPicPr>
                        <pic:blipFill>
                          <a:blip r:embed="rId38"/>
                          <a:srcRect/>
                          <a:stretch>
                            <a:fillRect/>
                          </a:stretch>
                        </pic:blipFill>
                        <pic:spPr>
                          <a:xfrm>
                            <a:off x="0" y="0"/>
                            <a:ext cx="2750176" cy="1527589"/>
                          </a:xfrm>
                          <a:prstGeom prst="rect">
                            <a:avLst/>
                          </a:prstGeom>
                          <a:ln/>
                        </pic:spPr>
                      </pic:pic>
                    </a:graphicData>
                  </a:graphic>
                </wp:inline>
              </w:drawing>
            </w:r>
          </w:p>
          <w:p w14:paraId="50C86B8C" w14:textId="188647F4" w:rsidR="000D281E" w:rsidRDefault="00885845" w:rsidP="00024EDC">
            <w:pPr>
              <w:ind w:left="1077"/>
              <w:rPr>
                <w:color w:val="000000" w:themeColor="text1"/>
              </w:rPr>
            </w:pPr>
            <w:r>
              <w:rPr>
                <w:color w:val="000000" w:themeColor="text1"/>
              </w:rPr>
              <w:t xml:space="preserve">Das passt, weil 20 + 20 + 20 + 10 + 10 + 5 + 5 + 5 + 2 + 1 + 1 = 99. </w:t>
            </w:r>
            <w:r>
              <w:br/>
            </w:r>
            <w:r w:rsidR="00983610">
              <w:rPr>
                <w:color w:val="000000" w:themeColor="text1"/>
              </w:rPr>
              <w:t xml:space="preserve">Cleveria sagt zu Jan: «Du kannst mit weniger Münzen die Summe von 99 bezahlen. Das kannst du </w:t>
            </w:r>
            <w:r w:rsidR="00024EDC">
              <w:rPr>
                <w:color w:val="000000" w:themeColor="text1"/>
              </w:rPr>
              <w:t>so</w:t>
            </w:r>
            <w:r w:rsidR="00983610">
              <w:rPr>
                <w:color w:val="000000" w:themeColor="text1"/>
              </w:rPr>
              <w:t xml:space="preserve"> erreichen: Tausche mehrere kleine Münzen gegen eine grössere Münze aus. Der </w:t>
            </w:r>
            <w:r w:rsidR="00024EDC">
              <w:rPr>
                <w:color w:val="000000" w:themeColor="text1"/>
              </w:rPr>
              <w:t>T</w:t>
            </w:r>
            <w:r w:rsidR="00983610">
              <w:rPr>
                <w:color w:val="000000" w:themeColor="text1"/>
              </w:rPr>
              <w:t xml:space="preserve">ausch muss gleichwertig sein. Der Wert der grossen Münzen muss gleich der Summe der Werte der kleinen Münzen sein. Du kannst zum Beispiel zwei 20er Münzen plus eine 10er Münze gegen eine 50er Münze tauschen und erhältst </w:t>
            </w:r>
            <w:r w:rsidR="00024EDC">
              <w:rPr>
                <w:color w:val="000000" w:themeColor="text1"/>
              </w:rPr>
              <w:t xml:space="preserve">die </w:t>
            </w:r>
            <w:r w:rsidR="00983610">
              <w:rPr>
                <w:color w:val="000000" w:themeColor="text1"/>
              </w:rPr>
              <w:t>folgende Sammlung:</w:t>
            </w:r>
            <w:r w:rsidR="002A0FFE">
              <w:rPr>
                <w:color w:val="000000" w:themeColor="text1"/>
              </w:rPr>
              <w:t>»</w:t>
            </w:r>
            <w:r>
              <w:br/>
            </w:r>
            <w:r w:rsidR="00510453">
              <w:rPr>
                <w:noProof/>
                <w:lang w:eastAsia="de-CH"/>
              </w:rPr>
              <w:drawing>
                <wp:inline distT="0" distB="0" distL="0" distR="0" wp14:anchorId="69378A2B" wp14:editId="12BC8032">
                  <wp:extent cx="3366770" cy="1319530"/>
                  <wp:effectExtent l="0" t="0" r="5080" b="0"/>
                  <wp:docPr id="2120746273" name="image322.png" descr="P789C6T22#yIS1"/>
                  <wp:cNvGraphicFramePr/>
                  <a:graphic xmlns:a="http://schemas.openxmlformats.org/drawingml/2006/main">
                    <a:graphicData uri="http://schemas.openxmlformats.org/drawingml/2006/picture">
                      <pic:pic xmlns:pic="http://schemas.openxmlformats.org/drawingml/2006/picture">
                        <pic:nvPicPr>
                          <pic:cNvPr id="2120746273" name="image322.png"/>
                          <pic:cNvPicPr/>
                        </pic:nvPicPr>
                        <pic:blipFill>
                          <a:blip r:embed="rId39"/>
                          <a:srcRect/>
                          <a:stretch>
                            <a:fillRect/>
                          </a:stretch>
                        </pic:blipFill>
                        <pic:spPr>
                          <a:xfrm>
                            <a:off x="0" y="0"/>
                            <a:ext cx="3366770" cy="1319530"/>
                          </a:xfrm>
                          <a:prstGeom prst="rect">
                            <a:avLst/>
                          </a:prstGeom>
                          <a:ln/>
                        </pic:spPr>
                      </pic:pic>
                    </a:graphicData>
                  </a:graphic>
                </wp:inline>
              </w:drawing>
            </w:r>
            <w:r>
              <w:rPr>
                <w:color w:val="000000" w:themeColor="text1"/>
              </w:rPr>
              <w:t xml:space="preserve"> </w:t>
            </w:r>
            <w:r>
              <w:br/>
            </w:r>
            <w:r>
              <w:rPr>
                <w:color w:val="000000" w:themeColor="text1"/>
              </w:rPr>
              <w:t>Kannst du Jan helfen, weitere Münzen auszutauschen, bis er mit der kleinsten Anzahl Münzen bezahlt?</w:t>
            </w:r>
            <w:r w:rsidR="00CC2C57">
              <w:rPr>
                <w:color w:val="000000" w:themeColor="text1"/>
              </w:rPr>
              <w:t xml:space="preserve"> Arbeite dazu mit der KV </w:t>
            </w:r>
            <w:r w:rsidR="00C81F8C">
              <w:rPr>
                <w:color w:val="000000" w:themeColor="text1"/>
              </w:rPr>
              <w:t>5</w:t>
            </w:r>
            <w:r w:rsidR="00D27ED0">
              <w:rPr>
                <w:color w:val="000000" w:themeColor="text1"/>
              </w:rPr>
              <w:t>.</w:t>
            </w:r>
          </w:p>
        </w:tc>
      </w:tr>
      <w:tr w:rsidR="00D27ED0" w14:paraId="66652DFA" w14:textId="77777777">
        <w:tc>
          <w:tcPr>
            <w:tcW w:w="1019" w:type="dxa"/>
            <w:shd w:val="clear" w:color="auto" w:fill="auto"/>
          </w:tcPr>
          <w:p w14:paraId="60EDCC55" w14:textId="77777777" w:rsidR="000D281E" w:rsidRDefault="00885845">
            <w:pPr>
              <w:rPr>
                <w:b/>
                <w:bCs/>
                <w:color w:val="4472C4" w:themeColor="accent1"/>
                <w:sz w:val="24"/>
                <w:szCs w:val="24"/>
              </w:rPr>
            </w:pPr>
            <w:r>
              <w:rPr>
                <w:noProof/>
                <w:lang w:eastAsia="de-CH"/>
              </w:rPr>
              <mc:AlternateContent>
                <mc:Choice Requires="wpg">
                  <w:drawing>
                    <wp:inline distT="0" distB="0" distL="0" distR="0" wp14:anchorId="6F8EBE83" wp14:editId="07777777">
                      <wp:extent cx="353695" cy="306705"/>
                      <wp:effectExtent l="0" t="0" r="0" b="0"/>
                      <wp:docPr id="186" name="Group 186" descr="P791C7T22#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92" name="Group 92"/>
                              <wpg:cNvGrpSpPr/>
                              <wpg:grpSpPr>
                                <a:xfrm>
                                  <a:off x="0" y="0"/>
                                  <a:ext cx="353160" cy="306000"/>
                                  <a:chOff x="0" y="0"/>
                                  <a:chExt cx="0" cy="0"/>
                                </a:xfrm>
                              </wpg:grpSpPr>
                              <wps:wsp>
                                <wps:cNvPr id="94" name="Rectangle 94"/>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96"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98"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34D6DA0A" id="Group 186" o:spid="_x0000_s1026" alt="P791C7T22#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">
                      <v:group id="Group 92"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angle 94"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JGxAAAANsAAAAPAAAAZHJzL2Rvd25yZXYueG1sRI9Ba8JA&#10;FITvBf/D8gQvohul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B3k8kbEAAAA2wAAAA8A&#10;AAAAAAAAAAAAAAAABwIAAGRycy9kb3ducmV2LnhtbFBLBQYAAAAAAwADALcAAAD4Ag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">
                          <v:imagedata r:id="rId10" o:title=""/>
                        </v:shape>
                      </v:group>
                      <w10:anchorlock/>
                    </v:group>
                  </w:pict>
                </mc:Fallback>
              </mc:AlternateContent>
            </w:r>
          </w:p>
        </w:tc>
        <w:tc>
          <w:tcPr>
            <w:tcW w:w="8006" w:type="dxa"/>
            <w:shd w:val="clear" w:color="auto" w:fill="auto"/>
          </w:tcPr>
          <w:p w14:paraId="37344A73" w14:textId="3F1949AA" w:rsidR="000D281E" w:rsidRDefault="00885845" w:rsidP="00A3440F">
            <w:pPr>
              <w:numPr>
                <w:ilvl w:val="0"/>
                <w:numId w:val="13"/>
              </w:numPr>
            </w:pPr>
            <w:r>
              <w:rPr>
                <w:color w:val="000000" w:themeColor="text1"/>
              </w:rPr>
              <w:t xml:space="preserve">Nun </w:t>
            </w:r>
            <w:r w:rsidR="00CC2C57">
              <w:rPr>
                <w:color w:val="000000" w:themeColor="text1"/>
              </w:rPr>
              <w:t>sollte</w:t>
            </w:r>
            <w:r>
              <w:rPr>
                <w:color w:val="000000" w:themeColor="text1"/>
              </w:rPr>
              <w:t xml:space="preserve"> Jan die Summe von 77 bezahlen. Er hat Folgendes bereitgelegt: 7 Zehner, 3 Zweier und 1 Einer. Kannst du Jan helfen, diese Summe mit der kleinsten Anzahl von Münzen zu bezahlen?</w:t>
            </w:r>
            <w:r>
              <w:br/>
            </w:r>
            <w:r w:rsidR="00CC2C57">
              <w:t>Arbeite dazu wieder mit der KV</w:t>
            </w:r>
            <w:r w:rsidR="00C81F8C">
              <w:t xml:space="preserve"> 5</w:t>
            </w:r>
            <w:r w:rsidR="00D27ED0">
              <w:t>.</w:t>
            </w:r>
          </w:p>
        </w:tc>
      </w:tr>
    </w:tbl>
    <w:p w14:paraId="7BF2170D" w14:textId="057FE217" w:rsidR="000E17D3" w:rsidRPr="000E17D3" w:rsidRDefault="00885845" w:rsidP="000E17D3">
      <w:pPr>
        <w:pStyle w:val="IntenseQuote"/>
      </w:pPr>
      <w:r>
        <w:rPr>
          <w:b/>
          <w:bCs/>
        </w:rPr>
        <w:t>Was du wissen sollst</w:t>
      </w:r>
      <w:r>
        <w:br/>
        <w:t xml:space="preserve">Ursprünglich haben die Menschen Zahlen </w:t>
      </w:r>
      <w:r w:rsidR="00F85FA2">
        <w:t xml:space="preserve">mit verschiedenen </w:t>
      </w:r>
      <w:r w:rsidR="00983610">
        <w:t xml:space="preserve">Symbolen </w:t>
      </w:r>
      <w:r>
        <w:t xml:space="preserve">dargestellt. </w:t>
      </w:r>
      <w:r w:rsidR="00983610">
        <w:t xml:space="preserve">Jedes Symbol entsprach einem </w:t>
      </w:r>
      <w:r w:rsidR="00024EDC">
        <w:t>bestimmten</w:t>
      </w:r>
      <w:r w:rsidR="00983610">
        <w:t xml:space="preserve"> Wert, wie </w:t>
      </w:r>
      <w:r w:rsidR="00024EDC">
        <w:t>dies bei den</w:t>
      </w:r>
      <w:r w:rsidR="00983610">
        <w:t xml:space="preserve"> Münzen und Gelscheinen der Fall ist. </w:t>
      </w:r>
      <w:r w:rsidR="001F1865">
        <w:t>Wenn wir</w:t>
      </w:r>
      <w:r w:rsidR="00983610">
        <w:t xml:space="preserve"> </w:t>
      </w:r>
      <w:r w:rsidR="001F1865">
        <w:t>Zahlen</w:t>
      </w:r>
      <w:r w:rsidR="00983610">
        <w:t xml:space="preserve"> mit Münzen </w:t>
      </w:r>
      <w:r w:rsidR="001F1865">
        <w:t>darstellen wollen, können wir das auf unterschiedliche Art tun:</w:t>
      </w:r>
      <w:r w:rsidR="00983610">
        <w:t xml:space="preserve"> </w:t>
      </w:r>
      <w:r w:rsidR="001F1865">
        <w:t>So kann zum Beispiel die</w:t>
      </w:r>
      <w:r w:rsidR="00024EDC">
        <w:t xml:space="preserve"> Zahl 50 mit </w:t>
      </w:r>
      <w:r w:rsidR="001F1865">
        <w:t>fünf 10er Münzen dargestellt werden oder mit zwei</w:t>
      </w:r>
      <w:r w:rsidR="00024EDC">
        <w:t xml:space="preserve"> 20er Münzen und eine</w:t>
      </w:r>
      <w:r w:rsidR="001F1865">
        <w:t>r</w:t>
      </w:r>
      <w:r w:rsidR="00024EDC">
        <w:t xml:space="preserve"> 10er Münze.</w:t>
      </w:r>
      <w:r w:rsidR="00983610">
        <w:t xml:space="preserve">. Weil mehrere Darstellungen für die gleiche Zahl </w:t>
      </w:r>
      <w:r w:rsidR="001F1865">
        <w:t xml:space="preserve"> möglich waren</w:t>
      </w:r>
      <w:r w:rsidR="00983610">
        <w:t>, haben die Menschen Folgendes verabredet: Die richtige und somit einzige ‘</w:t>
      </w:r>
      <w:r w:rsidR="00983610">
        <w:rPr>
          <w:b/>
          <w:bCs/>
        </w:rPr>
        <w:t>Münzendarstellung’</w:t>
      </w:r>
      <w:r w:rsidR="00983610">
        <w:t xml:space="preserve"> einer Zahl ist diejenige, die die kleinste Anzahl </w:t>
      </w:r>
      <w:r w:rsidR="001F1865">
        <w:t>von</w:t>
      </w:r>
      <w:r w:rsidR="00983610">
        <w:t xml:space="preserve"> Münzen verwendet.</w:t>
      </w:r>
    </w:p>
    <w:p w14:paraId="3BBB8815" w14:textId="77777777" w:rsidR="000D281E" w:rsidRDefault="000D281E"/>
    <w:p w14:paraId="55B91B0D" w14:textId="77777777" w:rsidR="000D281E" w:rsidRDefault="00885845">
      <w:r>
        <w:rPr>
          <w:noProof/>
          <w:lang w:eastAsia="de-CH"/>
        </w:rPr>
        <w:lastRenderedPageBreak/>
        <w:drawing>
          <wp:inline distT="0" distB="0" distL="0" distR="0" wp14:anchorId="2866E914" wp14:editId="07777777">
            <wp:extent cx="5734050" cy="2413000"/>
            <wp:effectExtent l="0" t="0" r="0" b="0"/>
            <wp:docPr id="187" name="image177.png" descr="P7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77.png"/>
                    <pic:cNvPicPr>
                      <a:picLocks noChangeAspect="1" noChangeArrowheads="1"/>
                    </pic:cNvPicPr>
                  </pic:nvPicPr>
                  <pic:blipFill>
                    <a:blip r:embed="rId40"/>
                    <a:stretch>
                      <a:fillRect/>
                    </a:stretch>
                  </pic:blipFill>
                  <pic:spPr bwMode="auto">
                    <a:xfrm>
                      <a:off x="0" y="0"/>
                      <a:ext cx="5734050" cy="2413000"/>
                    </a:xfrm>
                    <a:prstGeom prst="rect">
                      <a:avLst/>
                    </a:prstGeom>
                  </pic:spPr>
                </pic:pic>
              </a:graphicData>
            </a:graphic>
          </wp:inline>
        </w:drawing>
      </w:r>
    </w:p>
    <w:p w14:paraId="6810F0D1" w14:textId="77777777" w:rsidR="000D281E" w:rsidRDefault="000D281E"/>
    <w:p w14:paraId="327507C2" w14:textId="77777777" w:rsidR="000D281E" w:rsidRDefault="00885845">
      <w:pPr>
        <w:keepNext/>
        <w:keepLines/>
        <w:rPr>
          <w:b/>
          <w:bCs/>
          <w:color w:val="4472C4"/>
          <w:sz w:val="24"/>
          <w:szCs w:val="24"/>
        </w:rPr>
      </w:pPr>
      <w:r>
        <w:rPr>
          <w:b/>
          <w:bCs/>
          <w:color w:val="4472C4" w:themeColor="accent1"/>
          <w:sz w:val="24"/>
          <w:szCs w:val="24"/>
        </w:rPr>
        <w:t>Rätsel 12 – Bezahlen mit binären Münzen</w:t>
      </w:r>
    </w:p>
    <w:p w14:paraId="5A3F28F3" w14:textId="650A74E8" w:rsidR="000D281E" w:rsidRDefault="00885845">
      <w:r>
        <w:t xml:space="preserve">In Oberbiberland verwendet man die Bibercoins der </w:t>
      </w:r>
      <w:r w:rsidR="00384E7D">
        <w:t xml:space="preserve">folgenden </w:t>
      </w:r>
      <w:r>
        <w:t>Grösse</w:t>
      </w:r>
      <w:r w:rsidR="00384E7D">
        <w:t>:</w:t>
      </w:r>
      <w:r>
        <w:t xml:space="preserve"> </w:t>
      </w:r>
    </w:p>
    <w:p w14:paraId="74E797DC" w14:textId="71546987" w:rsidR="000D281E" w:rsidRDefault="00C2351C">
      <w:r w:rsidRPr="00C2351C">
        <w:rPr>
          <w:noProof/>
          <w:lang w:eastAsia="de-CH"/>
        </w:rPr>
        <mc:AlternateContent>
          <mc:Choice Requires="wpg">
            <w:drawing>
              <wp:inline distT="0" distB="0" distL="0" distR="0" wp14:anchorId="4E614100" wp14:editId="7FE96634">
                <wp:extent cx="4020831" cy="550749"/>
                <wp:effectExtent l="0" t="0" r="0" b="1905"/>
                <wp:docPr id="1460814484" name="Group 12" descr="P800#y1"/>
                <wp:cNvGraphicFramePr/>
                <a:graphic xmlns:a="http://schemas.openxmlformats.org/drawingml/2006/main">
                  <a:graphicData uri="http://schemas.microsoft.com/office/word/2010/wordprocessingGroup">
                    <wpg:wgp>
                      <wpg:cNvGrpSpPr/>
                      <wpg:grpSpPr>
                        <a:xfrm>
                          <a:off x="0" y="0"/>
                          <a:ext cx="4020831" cy="550749"/>
                          <a:chOff x="0" y="0"/>
                          <a:chExt cx="5581972" cy="765098"/>
                        </a:xfrm>
                      </wpg:grpSpPr>
                      <pic:pic xmlns:pic="http://schemas.openxmlformats.org/drawingml/2006/picture">
                        <pic:nvPicPr>
                          <pic:cNvPr id="347" name="Picture 347" descr="A picture containing drawing&#10;&#10;Description automatically generated"/>
                          <pic:cNvPicPr>
                            <a:picLocks noChangeAspect="1"/>
                          </pic:cNvPicPr>
                        </pic:nvPicPr>
                        <pic:blipFill rotWithShape="1">
                          <a:blip r:embed="rId41"/>
                          <a:srcRect r="83648"/>
                          <a:stretch/>
                        </pic:blipFill>
                        <pic:spPr>
                          <a:xfrm>
                            <a:off x="0" y="1"/>
                            <a:ext cx="742720" cy="765096"/>
                          </a:xfrm>
                          <a:prstGeom prst="rect">
                            <a:avLst/>
                          </a:prstGeom>
                        </pic:spPr>
                      </pic:pic>
                      <pic:pic xmlns:pic="http://schemas.openxmlformats.org/drawingml/2006/picture">
                        <pic:nvPicPr>
                          <pic:cNvPr id="1013498730" name="Picture 1013498730" descr="A picture containing drawing&#10;&#10;Description automatically generated"/>
                          <pic:cNvPicPr>
                            <a:picLocks noChangeAspect="1"/>
                          </pic:cNvPicPr>
                        </pic:nvPicPr>
                        <pic:blipFill rotWithShape="1">
                          <a:blip r:embed="rId42"/>
                          <a:srcRect l="85795"/>
                          <a:stretch/>
                        </pic:blipFill>
                        <pic:spPr>
                          <a:xfrm>
                            <a:off x="4839252" y="2900"/>
                            <a:ext cx="742720" cy="759298"/>
                          </a:xfrm>
                          <a:prstGeom prst="rect">
                            <a:avLst/>
                          </a:prstGeom>
                        </pic:spPr>
                      </pic:pic>
                      <pic:pic xmlns:pic="http://schemas.openxmlformats.org/drawingml/2006/picture">
                        <pic:nvPicPr>
                          <pic:cNvPr id="1013498750" name="Picture 1013498750" descr="A picture containing object, drawing&#10;&#10;Description automatically generated"/>
                          <pic:cNvPicPr>
                            <a:picLocks noChangeAspect="1"/>
                          </pic:cNvPicPr>
                        </pic:nvPicPr>
                        <pic:blipFill rotWithShape="1">
                          <a:blip r:embed="rId43"/>
                          <a:srcRect l="32803" r="33464"/>
                          <a:stretch/>
                        </pic:blipFill>
                        <pic:spPr>
                          <a:xfrm>
                            <a:off x="788793" y="4844"/>
                            <a:ext cx="757942" cy="755410"/>
                          </a:xfrm>
                          <a:prstGeom prst="rect">
                            <a:avLst/>
                          </a:prstGeom>
                        </pic:spPr>
                      </pic:pic>
                      <pic:pic xmlns:pic="http://schemas.openxmlformats.org/drawingml/2006/picture">
                        <pic:nvPicPr>
                          <pic:cNvPr id="1013498751" name="Picture 1013498751" descr="A picture containing object, drawing&#10;&#10;Description automatically generated"/>
                          <pic:cNvPicPr>
                            <a:picLocks noChangeAspect="1"/>
                          </pic:cNvPicPr>
                        </pic:nvPicPr>
                        <pic:blipFill rotWithShape="1">
                          <a:blip r:embed="rId43"/>
                          <a:srcRect l="65636"/>
                          <a:stretch/>
                        </pic:blipFill>
                        <pic:spPr>
                          <a:xfrm>
                            <a:off x="4021063" y="4843"/>
                            <a:ext cx="772114" cy="755412"/>
                          </a:xfrm>
                          <a:prstGeom prst="rect">
                            <a:avLst/>
                          </a:prstGeom>
                        </pic:spPr>
                      </pic:pic>
                      <pic:pic xmlns:pic="http://schemas.openxmlformats.org/drawingml/2006/picture">
                        <pic:nvPicPr>
                          <pic:cNvPr id="262734464" name="Picture 262734464" descr="A picture containing drawing&#10;&#10;Description automatically generated"/>
                          <pic:cNvPicPr>
                            <a:picLocks noChangeAspect="1"/>
                          </pic:cNvPicPr>
                        </pic:nvPicPr>
                        <pic:blipFill rotWithShape="1">
                          <a:blip r:embed="rId41"/>
                          <a:srcRect l="32498" r="50726"/>
                          <a:stretch/>
                        </pic:blipFill>
                        <pic:spPr>
                          <a:xfrm>
                            <a:off x="1592808" y="0"/>
                            <a:ext cx="761994" cy="765098"/>
                          </a:xfrm>
                          <a:prstGeom prst="rect">
                            <a:avLst/>
                          </a:prstGeom>
                        </pic:spPr>
                      </pic:pic>
                      <pic:pic xmlns:pic="http://schemas.openxmlformats.org/drawingml/2006/picture">
                        <pic:nvPicPr>
                          <pic:cNvPr id="262734465" name="Picture 262734465" descr="A picture containing drawing&#10;&#10;Description automatically generated"/>
                          <pic:cNvPicPr>
                            <a:picLocks noChangeAspect="1"/>
                          </pic:cNvPicPr>
                        </pic:nvPicPr>
                        <pic:blipFill rotWithShape="1">
                          <a:blip r:embed="rId41"/>
                          <a:srcRect l="49359" r="34222"/>
                          <a:stretch/>
                        </pic:blipFill>
                        <pic:spPr>
                          <a:xfrm>
                            <a:off x="2400875" y="0"/>
                            <a:ext cx="745782" cy="765098"/>
                          </a:xfrm>
                          <a:prstGeom prst="rect">
                            <a:avLst/>
                          </a:prstGeom>
                        </pic:spPr>
                      </pic:pic>
                      <pic:pic xmlns:pic="http://schemas.openxmlformats.org/drawingml/2006/picture">
                        <pic:nvPicPr>
                          <pic:cNvPr id="262734466" name="Picture 262734466" descr="A picture containing drawing&#10;&#10;Description automatically generated"/>
                          <pic:cNvPicPr>
                            <a:picLocks noChangeAspect="1"/>
                          </pic:cNvPicPr>
                        </pic:nvPicPr>
                        <pic:blipFill rotWithShape="1">
                          <a:blip r:embed="rId41"/>
                          <a:srcRect l="65961" r="16817"/>
                          <a:stretch/>
                        </pic:blipFill>
                        <pic:spPr>
                          <a:xfrm>
                            <a:off x="3192730" y="1"/>
                            <a:ext cx="782260" cy="765096"/>
                          </a:xfrm>
                          <a:prstGeom prst="rect">
                            <a:avLst/>
                          </a:prstGeom>
                        </pic:spPr>
                      </pic:pic>
                    </wpg:wgp>
                  </a:graphicData>
                </a:graphic>
              </wp:inline>
            </w:drawing>
          </mc:Choice>
          <mc:Fallback>
            <w:pict>
              <v:group w14:anchorId="2E582B6A" id="Group 12" o:spid="_x0000_s1026" alt="P800#y1" style="width:316.6pt;height:43.35pt;mso-position-horizontal-relative:char;mso-position-vertical-relative:line" coordsize="55819,7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">
                <v:shape id="Picture 347" o:spid="_x0000_s1027" type="#_x0000_t75" alt="A picture containing drawing&#10;&#10;Description automatically generated" style="position:absolute;width:7427;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">
                  <v:imagedata r:id="rId48" o:title="A picture containing drawing&#10;&#10;Description automatically generated" cropright="54820f"/>
                </v:shape>
                <v:shape id="Picture 1013498730" o:spid="_x0000_s1028" type="#_x0000_t75" alt="A picture containing drawing&#10;&#10;Description automatically generated" style="position:absolute;left:48392;top:29;width:7427;height: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">
                  <v:imagedata r:id="rId49" o:title="A picture containing drawing&#10;&#10;Description automatically generated" cropleft="56227f"/>
                </v:shape>
                <v:shape id="Picture 1013498750" o:spid="_x0000_s1029" type="#_x0000_t75" alt="A picture containing object, drawing&#10;&#10;Description automatically generated" style="position:absolute;left:7887;top:48;width:7580;height:7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">
                  <v:imagedata r:id="rId50" o:title="A picture containing object, drawing&#10;&#10;Description automatically generated" cropleft="21498f" cropright="21931f"/>
                </v:shape>
                <v:shape id="Picture 1013498751" o:spid="_x0000_s1030" type="#_x0000_t75" alt="A picture containing object, drawing&#10;&#10;Description automatically generated" style="position:absolute;left:40210;top:48;width:7721;height:7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">
                  <v:imagedata r:id="rId50" o:title="A picture containing object, drawing&#10;&#10;Description automatically generated" cropleft="43015f"/>
                </v:shape>
                <v:shape id="Picture 262734464" o:spid="_x0000_s1031" type="#_x0000_t75" alt="A picture containing drawing&#10;&#10;Description automatically generated" style="position:absolute;left:15928;width:7620;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">
                  <v:imagedata r:id="rId48" o:title="A picture containing drawing&#10;&#10;Description automatically generated" cropleft="21298f" cropright="33244f"/>
                </v:shape>
                <v:shape id="Picture 262734465" o:spid="_x0000_s1032" type="#_x0000_t75" alt="A picture containing drawing&#10;&#10;Description automatically generated" style="position:absolute;left:24008;width:7458;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">
                  <v:imagedata r:id="rId48" o:title="A picture containing drawing&#10;&#10;Description automatically generated" cropleft="32348f" cropright="22428f"/>
                </v:shape>
                <v:shape id="Picture 262734466" o:spid="_x0000_s1033" type="#_x0000_t75" alt="A picture containing drawing&#10;&#10;Description automatically generated" style="position:absolute;left:31927;width:7822;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">
                  <v:imagedata r:id="rId48" o:title="A picture containing drawing&#10;&#10;Description automatically generated" cropleft="43228f" cropright="11021f"/>
                </v:shape>
                <w10:anchorlock/>
              </v:group>
            </w:pict>
          </mc:Fallback>
        </mc:AlternateContent>
      </w:r>
      <w:r w:rsidR="004968C4">
        <w:t>.</w:t>
      </w:r>
    </w:p>
    <w:p w14:paraId="72C5C0F6" w14:textId="0A1F7830" w:rsidR="000D281E" w:rsidRDefault="00885845">
      <w:r>
        <w:t xml:space="preserve">Alle Bewohner </w:t>
      </w:r>
      <w:r w:rsidR="0041125D">
        <w:t>und</w:t>
      </w:r>
      <w:r w:rsidR="004C5D5B">
        <w:t xml:space="preserve"> Bewohnerinnen </w:t>
      </w:r>
      <w:r>
        <w:t>von Ob</w:t>
      </w:r>
      <w:r w:rsidR="002E10CF">
        <w:t>erbiberland halten sich an die binäre Regel</w:t>
      </w:r>
      <w:r w:rsidR="00AC2F0B">
        <w:t xml:space="preserve">. Die binäre Regel </w:t>
      </w:r>
      <w:r w:rsidR="00571685">
        <w:t>bedeutet</w:t>
      </w:r>
      <w:r w:rsidR="00AC2F0B">
        <w:t xml:space="preserve">, dass </w:t>
      </w:r>
      <w:r>
        <w:t xml:space="preserve">von jeder Münzgrösse </w:t>
      </w:r>
      <w:r w:rsidR="005109D6">
        <w:t xml:space="preserve">zum Zahlen </w:t>
      </w:r>
      <w:r w:rsidR="00AC2F0B">
        <w:t xml:space="preserve">nur </w:t>
      </w:r>
      <w:r>
        <w:t>eine verwendet</w:t>
      </w:r>
      <w:r w:rsidR="00AC2F0B">
        <w:t xml:space="preserve"> werden darf</w:t>
      </w:r>
      <w:r>
        <w:t xml:space="preserve">. </w:t>
      </w:r>
      <w:r w:rsidR="002E10CF">
        <w:t>So brauchen</w:t>
      </w:r>
      <w:r>
        <w:t xml:space="preserve"> </w:t>
      </w:r>
      <w:r w:rsidR="002E10CF">
        <w:t>die Biber nicht</w:t>
      </w:r>
      <w:r>
        <w:t xml:space="preserve"> zu viele Münzen </w:t>
      </w:r>
      <w:r w:rsidR="000D4F49">
        <w:t>bei sich</w:t>
      </w:r>
      <w:r w:rsidR="00D27ED0">
        <w:t xml:space="preserve"> </w:t>
      </w:r>
      <w:r>
        <w:t>tragen</w:t>
      </w:r>
      <w:r w:rsidR="00D27ED0">
        <w:t xml:space="preserve">. </w:t>
      </w:r>
      <w:r w:rsidR="002E10CF">
        <w:t>Arbeite für</w:t>
      </w:r>
      <w:r w:rsidR="00D27ED0">
        <w:t xml:space="preserve"> die Lösung der folgenden Rätsel </w:t>
      </w:r>
      <w:r w:rsidR="002E10CF">
        <w:t xml:space="preserve">mit der KV </w:t>
      </w:r>
      <w:r w:rsidR="00C81F8C">
        <w:t>7</w:t>
      </w:r>
      <w:r w:rsidR="002E10CF">
        <w:t>.</w:t>
      </w:r>
    </w:p>
    <w:p w14:paraId="25AF7EAE" w14:textId="77777777" w:rsidR="000D281E" w:rsidRDefault="000D281E"/>
    <w:tbl>
      <w:tblPr>
        <w:tblW w:w="9026" w:type="dxa"/>
        <w:tblLook w:val="06A0" w:firstRow="1" w:lastRow="0" w:firstColumn="1" w:lastColumn="0" w:noHBand="1" w:noVBand="1"/>
      </w:tblPr>
      <w:tblGrid>
        <w:gridCol w:w="1470"/>
        <w:gridCol w:w="7556"/>
      </w:tblGrid>
      <w:tr w:rsidR="000D281E" w14:paraId="2D0B11A6" w14:textId="77777777">
        <w:tc>
          <w:tcPr>
            <w:tcW w:w="1049" w:type="dxa"/>
            <w:shd w:val="clear" w:color="auto" w:fill="auto"/>
          </w:tcPr>
          <w:p w14:paraId="2633CEB9" w14:textId="77777777" w:rsidR="000D281E" w:rsidRDefault="00885845">
            <w:pPr>
              <w:rPr>
                <w:b/>
                <w:bCs/>
                <w:color w:val="4472C4" w:themeColor="accent1"/>
                <w:sz w:val="24"/>
                <w:szCs w:val="24"/>
              </w:rPr>
            </w:pPr>
            <w:r>
              <w:rPr>
                <w:noProof/>
                <w:lang w:eastAsia="de-CH"/>
              </w:rPr>
              <mc:AlternateContent>
                <mc:Choice Requires="wpg">
                  <w:drawing>
                    <wp:inline distT="0" distB="0" distL="0" distR="0" wp14:anchorId="245E95BB" wp14:editId="07777777">
                      <wp:extent cx="353695" cy="306705"/>
                      <wp:effectExtent l="0" t="0" r="0" b="0"/>
                      <wp:docPr id="189" name="Group 189" descr="P803C1T23#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100" name="Group 100"/>
                              <wpg:cNvGrpSpPr/>
                              <wpg:grpSpPr>
                                <a:xfrm>
                                  <a:off x="0" y="0"/>
                                  <a:ext cx="353160" cy="306000"/>
                                  <a:chOff x="0" y="0"/>
                                  <a:chExt cx="0" cy="0"/>
                                </a:xfrm>
                              </wpg:grpSpPr>
                              <wps:wsp>
                                <wps:cNvPr id="102" name="Rectangle 102"/>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4"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106"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050ADC76" id="Group 189" o:spid="_x0000_s1026" alt="P803C1T23#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">
                      <v:group id="Group 100"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102"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">
                          <v:imagedata r:id="rId10" o:title=""/>
                        </v:shape>
                      </v:group>
                      <w10:anchorlock/>
                    </v:group>
                  </w:pict>
                </mc:Fallback>
              </mc:AlternateContent>
            </w:r>
          </w:p>
        </w:tc>
        <w:tc>
          <w:tcPr>
            <w:tcW w:w="7976" w:type="dxa"/>
            <w:shd w:val="clear" w:color="auto" w:fill="auto"/>
          </w:tcPr>
          <w:p w14:paraId="7C311151" w14:textId="62DCD362" w:rsidR="000D281E" w:rsidRDefault="00885845" w:rsidP="00A3440F">
            <w:pPr>
              <w:numPr>
                <w:ilvl w:val="0"/>
                <w:numId w:val="14"/>
              </w:numPr>
            </w:pPr>
            <w:r>
              <w:rPr>
                <w:color w:val="000000" w:themeColor="text1"/>
              </w:rPr>
              <w:t xml:space="preserve">Farid sollte 114 Bibercoins bezahlen. Welche der folgenden Möglichkeiten erfüllt die </w:t>
            </w:r>
            <w:r w:rsidR="00AC2F0B">
              <w:rPr>
                <w:color w:val="000000" w:themeColor="text1"/>
              </w:rPr>
              <w:t>binäre Regel</w:t>
            </w:r>
            <w:r>
              <w:rPr>
                <w:color w:val="000000" w:themeColor="text1"/>
              </w:rPr>
              <w:t>?</w:t>
            </w:r>
          </w:p>
          <w:tbl>
            <w:tblPr>
              <w:tblW w:w="7365"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00" w:firstRow="0" w:lastRow="0" w:firstColumn="0" w:lastColumn="0" w:noHBand="0" w:noVBand="1"/>
            </w:tblPr>
            <w:tblGrid>
              <w:gridCol w:w="3675"/>
              <w:gridCol w:w="3690"/>
            </w:tblGrid>
            <w:tr w:rsidR="000D281E" w14:paraId="1C638915" w14:textId="77777777">
              <w:tc>
                <w:tcPr>
                  <w:tcW w:w="3675" w:type="dxa"/>
                  <w:tcBorders>
                    <w:top w:val="single" w:sz="4" w:space="0" w:color="000000"/>
                    <w:left w:val="single" w:sz="4" w:space="0" w:color="000000"/>
                    <w:bottom w:val="single" w:sz="4" w:space="0" w:color="000000"/>
                    <w:right w:val="single" w:sz="4" w:space="0" w:color="000000"/>
                  </w:tcBorders>
                  <w:shd w:val="clear" w:color="auto" w:fill="auto"/>
                </w:tcPr>
                <w:p w14:paraId="0C622BAE" w14:textId="77777777" w:rsidR="000D281E" w:rsidRDefault="00885845" w:rsidP="00A3440F">
                  <w:pPr>
                    <w:numPr>
                      <w:ilvl w:val="0"/>
                      <w:numId w:val="7"/>
                    </w:numPr>
                  </w:pPr>
                  <w:r>
                    <w:rPr>
                      <w:color w:val="000000" w:themeColor="text1"/>
                    </w:rPr>
                    <w:t>64 + 32 + 16 + 4</w:t>
                  </w:r>
                </w:p>
              </w:tc>
              <w:tc>
                <w:tcPr>
                  <w:tcW w:w="3689" w:type="dxa"/>
                  <w:tcBorders>
                    <w:top w:val="single" w:sz="4" w:space="0" w:color="000000"/>
                    <w:left w:val="single" w:sz="4" w:space="0" w:color="000000"/>
                    <w:bottom w:val="single" w:sz="4" w:space="0" w:color="000000"/>
                    <w:right w:val="single" w:sz="4" w:space="0" w:color="000000"/>
                  </w:tcBorders>
                  <w:shd w:val="clear" w:color="auto" w:fill="auto"/>
                </w:tcPr>
                <w:p w14:paraId="3ADD1BB4" w14:textId="77777777" w:rsidR="000D281E" w:rsidRDefault="00885845" w:rsidP="00A3440F">
                  <w:pPr>
                    <w:numPr>
                      <w:ilvl w:val="0"/>
                      <w:numId w:val="7"/>
                    </w:numPr>
                  </w:pPr>
                  <w:r>
                    <w:rPr>
                      <w:color w:val="000000" w:themeColor="text1"/>
                    </w:rPr>
                    <w:t>64 + 16 + 16 + 16 + 2</w:t>
                  </w:r>
                </w:p>
              </w:tc>
            </w:tr>
            <w:tr w:rsidR="000D281E" w14:paraId="65B500F6" w14:textId="77777777">
              <w:tc>
                <w:tcPr>
                  <w:tcW w:w="3675" w:type="dxa"/>
                  <w:tcBorders>
                    <w:top w:val="single" w:sz="4" w:space="0" w:color="000000"/>
                    <w:left w:val="single" w:sz="4" w:space="0" w:color="000000"/>
                    <w:bottom w:val="single" w:sz="4" w:space="0" w:color="000000"/>
                    <w:right w:val="single" w:sz="4" w:space="0" w:color="000000"/>
                  </w:tcBorders>
                  <w:shd w:val="clear" w:color="auto" w:fill="auto"/>
                </w:tcPr>
                <w:p w14:paraId="0351DA4F" w14:textId="77777777" w:rsidR="000D281E" w:rsidRDefault="00885845" w:rsidP="00A3440F">
                  <w:pPr>
                    <w:numPr>
                      <w:ilvl w:val="0"/>
                      <w:numId w:val="7"/>
                    </w:numPr>
                  </w:pPr>
                  <w:r>
                    <w:rPr>
                      <w:color w:val="000000" w:themeColor="text1"/>
                    </w:rPr>
                    <w:t>32 + 32 + 32 + 16 + 8</w:t>
                  </w:r>
                </w:p>
              </w:tc>
              <w:tc>
                <w:tcPr>
                  <w:tcW w:w="3689" w:type="dxa"/>
                  <w:tcBorders>
                    <w:top w:val="single" w:sz="4" w:space="0" w:color="000000"/>
                    <w:left w:val="single" w:sz="4" w:space="0" w:color="000000"/>
                    <w:bottom w:val="single" w:sz="4" w:space="0" w:color="000000"/>
                    <w:right w:val="single" w:sz="4" w:space="0" w:color="000000"/>
                  </w:tcBorders>
                  <w:shd w:val="clear" w:color="auto" w:fill="auto"/>
                </w:tcPr>
                <w:p w14:paraId="32714CAE" w14:textId="77777777" w:rsidR="000D281E" w:rsidRDefault="00885845" w:rsidP="00A3440F">
                  <w:pPr>
                    <w:numPr>
                      <w:ilvl w:val="0"/>
                      <w:numId w:val="7"/>
                    </w:numPr>
                  </w:pPr>
                  <w:r>
                    <w:rPr>
                      <w:color w:val="000000" w:themeColor="text1"/>
                    </w:rPr>
                    <w:t>64 + 32 + 16 + 2</w:t>
                  </w:r>
                </w:p>
              </w:tc>
            </w:tr>
          </w:tbl>
          <w:p w14:paraId="4B1D477B" w14:textId="77777777" w:rsidR="000D281E" w:rsidRDefault="000D281E"/>
        </w:tc>
      </w:tr>
      <w:tr w:rsidR="000D281E" w14:paraId="4DC776FD" w14:textId="77777777">
        <w:tc>
          <w:tcPr>
            <w:tcW w:w="1049" w:type="dxa"/>
            <w:shd w:val="clear" w:color="auto" w:fill="auto"/>
          </w:tcPr>
          <w:p w14:paraId="65BE1F1D" w14:textId="77777777" w:rsidR="000D281E" w:rsidRDefault="00885845">
            <w:r>
              <w:rPr>
                <w:noProof/>
                <w:lang w:eastAsia="de-CH"/>
              </w:rPr>
              <mc:AlternateContent>
                <mc:Choice Requires="wpg">
                  <w:drawing>
                    <wp:inline distT="0" distB="0" distL="0" distR="0" wp14:anchorId="2342403E" wp14:editId="07777777">
                      <wp:extent cx="501015" cy="295910"/>
                      <wp:effectExtent l="0" t="0" r="0" b="0"/>
                      <wp:docPr id="190" name="Group 190" descr="P813C3T23#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108" name="Group 108"/>
                              <wpg:cNvGrpSpPr/>
                              <wpg:grpSpPr>
                                <a:xfrm>
                                  <a:off x="0" y="0"/>
                                  <a:ext cx="500400" cy="295200"/>
                                  <a:chOff x="0" y="0"/>
                                  <a:chExt cx="0" cy="0"/>
                                </a:xfrm>
                              </wpg:grpSpPr>
                              <wps:wsp>
                                <wps:cNvPr id="110" name="Rectangle 110"/>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2"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114"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116"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538BAD2F" id="Group 190" o:spid="_x0000_s1026" alt="P813C3T23#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">
                      <v:group id="Group 108"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angle 110"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">
                          <v:imagedata r:id="rId10" o:title=""/>
                        </v:shape>
                      </v:group>
                      <w10:anchorlock/>
                    </v:group>
                  </w:pict>
                </mc:Fallback>
              </mc:AlternateContent>
            </w:r>
          </w:p>
        </w:tc>
        <w:tc>
          <w:tcPr>
            <w:tcW w:w="7976" w:type="dxa"/>
            <w:shd w:val="clear" w:color="auto" w:fill="auto"/>
          </w:tcPr>
          <w:p w14:paraId="2386E9AF" w14:textId="77777777" w:rsidR="000D281E" w:rsidRDefault="00885845" w:rsidP="00A3440F">
            <w:pPr>
              <w:numPr>
                <w:ilvl w:val="0"/>
                <w:numId w:val="14"/>
              </w:numPr>
              <w:ind w:left="1077"/>
            </w:pPr>
            <w:r>
              <w:rPr>
                <w:color w:val="000000" w:themeColor="text1"/>
              </w:rPr>
              <w:t>Marat will seinem Freund 100 Bibercoins bringen. Welche Münzen muss er mitnehmen?</w:t>
            </w:r>
          </w:p>
          <w:p w14:paraId="6AFAB436" w14:textId="77777777" w:rsidR="000D281E" w:rsidRDefault="000D281E">
            <w:pPr>
              <w:rPr>
                <w:color w:val="000000" w:themeColor="text1"/>
              </w:rPr>
            </w:pPr>
          </w:p>
        </w:tc>
      </w:tr>
      <w:tr w:rsidR="000D281E" w14:paraId="091619BF" w14:textId="77777777">
        <w:tc>
          <w:tcPr>
            <w:tcW w:w="1049" w:type="dxa"/>
            <w:shd w:val="clear" w:color="auto" w:fill="auto"/>
          </w:tcPr>
          <w:p w14:paraId="042C5D41" w14:textId="77777777" w:rsidR="000D281E" w:rsidRDefault="00885845">
            <w:r>
              <w:rPr>
                <w:noProof/>
                <w:lang w:eastAsia="de-CH"/>
              </w:rPr>
              <mc:AlternateContent>
                <mc:Choice Requires="wpg">
                  <w:drawing>
                    <wp:inline distT="0" distB="0" distL="0" distR="0" wp14:anchorId="09A7DE9A" wp14:editId="07777777">
                      <wp:extent cx="501015" cy="295910"/>
                      <wp:effectExtent l="0" t="0" r="0" b="0"/>
                      <wp:docPr id="191" name="Group 191" descr="P817C5T23#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118" name="Group 118"/>
                              <wpg:cNvGrpSpPr/>
                              <wpg:grpSpPr>
                                <a:xfrm>
                                  <a:off x="0" y="0"/>
                                  <a:ext cx="500400" cy="295200"/>
                                  <a:chOff x="0" y="0"/>
                                  <a:chExt cx="0" cy="0"/>
                                </a:xfrm>
                              </wpg:grpSpPr>
                              <wps:wsp>
                                <wps:cNvPr id="120" name="Rectangle 120"/>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2"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124"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126"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0B60197C" id="Group 191" o:spid="_x0000_s1026" alt="P817C5T23#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">
                      <v:group id="Group 118"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Rectangle 120"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">
                          <v:imagedata r:id="rId10" o:title=""/>
                        </v:shape>
                      </v:group>
                      <w10:anchorlock/>
                    </v:group>
                  </w:pict>
                </mc:Fallback>
              </mc:AlternateContent>
            </w:r>
          </w:p>
        </w:tc>
        <w:tc>
          <w:tcPr>
            <w:tcW w:w="7976" w:type="dxa"/>
            <w:shd w:val="clear" w:color="auto" w:fill="auto"/>
          </w:tcPr>
          <w:p w14:paraId="76B072BF" w14:textId="77777777" w:rsidR="000D281E" w:rsidRDefault="00885845" w:rsidP="00A3440F">
            <w:pPr>
              <w:numPr>
                <w:ilvl w:val="0"/>
                <w:numId w:val="14"/>
              </w:numPr>
              <w:ind w:left="1077"/>
            </w:pPr>
            <w:r>
              <w:rPr>
                <w:color w:val="000000" w:themeColor="text1"/>
              </w:rPr>
              <w:t>Samira soll 70 Bibercoins bezahlen. Welche Münzen legt sie bereit?</w:t>
            </w:r>
          </w:p>
          <w:p w14:paraId="4D2E12B8" w14:textId="77777777" w:rsidR="000D281E" w:rsidRDefault="000D281E"/>
        </w:tc>
      </w:tr>
      <w:tr w:rsidR="000D281E" w14:paraId="027E34AF" w14:textId="77777777">
        <w:tc>
          <w:tcPr>
            <w:tcW w:w="1049" w:type="dxa"/>
            <w:shd w:val="clear" w:color="auto" w:fill="auto"/>
          </w:tcPr>
          <w:p w14:paraId="308F224F" w14:textId="77777777" w:rsidR="000D281E" w:rsidRDefault="00885845">
            <w:r>
              <w:rPr>
                <w:noProof/>
                <w:lang w:eastAsia="de-CH"/>
              </w:rPr>
              <w:lastRenderedPageBreak/>
              <mc:AlternateContent>
                <mc:Choice Requires="wpg">
                  <w:drawing>
                    <wp:inline distT="0" distB="0" distL="0" distR="0" wp14:anchorId="69DCD542" wp14:editId="07777777">
                      <wp:extent cx="852170" cy="706755"/>
                      <wp:effectExtent l="0" t="0" r="0" b="0"/>
                      <wp:docPr id="192" name="Group 192" descr="P821C7T23#y1"/>
                      <wp:cNvGraphicFramePr/>
                      <a:graphic xmlns:a="http://schemas.openxmlformats.org/drawingml/2006/main">
                        <a:graphicData uri="http://schemas.microsoft.com/office/word/2010/wordprocessingGroup">
                          <wpg:wgp>
                            <wpg:cNvGrpSpPr/>
                            <wpg:grpSpPr>
                              <a:xfrm>
                                <a:off x="0" y="0"/>
                                <a:ext cx="851400" cy="705960"/>
                                <a:chOff x="0" y="0"/>
                                <a:chExt cx="0" cy="0"/>
                              </a:xfrm>
                            </wpg:grpSpPr>
                            <wpg:grpSp>
                              <wpg:cNvPr id="128" name="Group 128"/>
                              <wpg:cNvGrpSpPr/>
                              <wpg:grpSpPr>
                                <a:xfrm>
                                  <a:off x="0" y="0"/>
                                  <a:ext cx="851400" cy="705960"/>
                                  <a:chOff x="0" y="0"/>
                                  <a:chExt cx="0" cy="0"/>
                                </a:xfrm>
                              </wpg:grpSpPr>
                              <wps:wsp>
                                <wps:cNvPr id="130" name="Rectangle 130"/>
                                <wps:cNvSpPr/>
                                <wps:spPr>
                                  <a:xfrm>
                                    <a:off x="0" y="0"/>
                                    <a:ext cx="851400" cy="70596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32" name="Shape 190"/>
                                  <pic:cNvPicPr/>
                                </pic:nvPicPr>
                                <pic:blipFill>
                                  <a:blip r:embed="rId11"/>
                                  <a:stretch/>
                                </pic:blipFill>
                                <pic:spPr>
                                  <a:xfrm>
                                    <a:off x="60480" y="0"/>
                                    <a:ext cx="791280" cy="705960"/>
                                  </a:xfrm>
                                  <a:prstGeom prst="rect">
                                    <a:avLst/>
                                  </a:prstGeom>
                                  <a:ln>
                                    <a:noFill/>
                                  </a:ln>
                                </pic:spPr>
                              </pic:pic>
                              <wpg:grpSp>
                                <wpg:cNvPr id="134" name="Group 134"/>
                                <wpg:cNvGrpSpPr/>
                                <wpg:grpSpPr>
                                  <a:xfrm>
                                    <a:off x="0" y="367200"/>
                                    <a:ext cx="408240" cy="278640"/>
                                    <a:chOff x="0" y="0"/>
                                    <a:chExt cx="0" cy="0"/>
                                  </a:xfrm>
                                </wpg:grpSpPr>
                                <pic:pic xmlns:pic="http://schemas.openxmlformats.org/drawingml/2006/picture">
                                  <pic:nvPicPr>
                                    <pic:cNvPr id="137" name="Shape 192"/>
                                    <pic:cNvPicPr/>
                                  </pic:nvPicPr>
                                  <pic:blipFill>
                                    <a:blip r:embed="rId9"/>
                                    <a:stretch/>
                                  </pic:blipFill>
                                  <pic:spPr>
                                    <a:xfrm>
                                      <a:off x="258480" y="0"/>
                                      <a:ext cx="149760" cy="278640"/>
                                    </a:xfrm>
                                    <a:prstGeom prst="rect">
                                      <a:avLst/>
                                    </a:prstGeom>
                                    <a:ln>
                                      <a:noFill/>
                                    </a:ln>
                                  </pic:spPr>
                                </pic:pic>
                                <pic:pic xmlns:pic="http://schemas.openxmlformats.org/drawingml/2006/picture">
                                  <pic:nvPicPr>
                                    <pic:cNvPr id="139" name="Shape 193"/>
                                    <pic:cNvPicPr/>
                                  </pic:nvPicPr>
                                  <pic:blipFill>
                                    <a:blip r:embed="rId9"/>
                                    <a:stretch/>
                                  </pic:blipFill>
                                  <pic:spPr>
                                    <a:xfrm>
                                      <a:off x="129600" y="0"/>
                                      <a:ext cx="149760" cy="278640"/>
                                    </a:xfrm>
                                    <a:prstGeom prst="rect">
                                      <a:avLst/>
                                    </a:prstGeom>
                                    <a:ln>
                                      <a:noFill/>
                                    </a:ln>
                                  </pic:spPr>
                                </pic:pic>
                                <pic:pic xmlns:pic="http://schemas.openxmlformats.org/drawingml/2006/picture">
                                  <pic:nvPicPr>
                                    <pic:cNvPr id="141" name="Shape 194"/>
                                    <pic:cNvPicPr/>
                                  </pic:nvPicPr>
                                  <pic:blipFill>
                                    <a:blip r:embed="rId9"/>
                                    <a:stretch/>
                                  </pic:blipFill>
                                  <pic:spPr>
                                    <a:xfrm>
                                      <a:off x="0" y="0"/>
                                      <a:ext cx="149760" cy="278640"/>
                                    </a:xfrm>
                                    <a:prstGeom prst="rect">
                                      <a:avLst/>
                                    </a:prstGeom>
                                    <a:ln>
                                      <a:noFill/>
                                    </a:ln>
                                  </pic:spPr>
                                </pic:pic>
                              </wpg:grpSp>
                            </wpg:grpSp>
                          </wpg:wgp>
                        </a:graphicData>
                      </a:graphic>
                    </wp:inline>
                  </w:drawing>
                </mc:Choice>
                <mc:Fallback>
                  <w:pict>
                    <v:group w14:anchorId="4BECE91A" id="Group 192" o:spid="_x0000_s1026" alt="P821C7T23#y1" style="width:67.1pt;height:55.65pt;mso-position-horizontal-relative:char;mso-position-vertical-relative:line" coordsize="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">
                      <v:group id="Group 128" o:spid="_x0000_s1027" style="position:absolute;width:851400;height:70596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130" o:spid="_x0000_s1028" style="position:absolute;width:851400;height:705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lGvxgAAANwAAAAPAAAAZHJzL2Rvd25yZXYueG1sRI9Ba8JA&#10;EIXvBf/DMkIvRTe1UC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4B5Rr8YAAADcAAAA&#10;DwAAAAAAAAAAAAAAAAAHAgAAZHJzL2Rvd25yZXYueG1sUEsFBgAAAAADAAMAtwAAAPoCAAAAAA==&#10;" filled="f" stroked="f"/>
                        <v:shape id="Shape 190" o:spid="_x0000_s1029" type="#_x0000_t75" style="position:absolute;left:60480;width:791280;height:705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">
                          <v:imagedata r:id="rId12" o:title=""/>
                        </v:shape>
                        <v:group id="Group 134" o:spid="_x0000_s1030" style="position:absolute;top:367200;width:408240;height:27864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Shape 192" o:spid="_x0000_s1031" type="#_x0000_t75" style="position:absolute;left:258480;width:149760;height:27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">
                            <v:imagedata r:id="rId10" o:title=""/>
                          </v:shape>
                          <v:shape id="Shape 193" o:spid="_x0000_s1032" type="#_x0000_t75" style="position:absolute;left:129600;width:149760;height:27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">
                            <v:imagedata r:id="rId10" o:title=""/>
                          </v:shape>
                          <v:shape id="Shape 194" o:spid="_x0000_s1033" type="#_x0000_t75" style="position:absolute;width:149760;height:27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">
                            <v:imagedata r:id="rId10" o:title=""/>
                          </v:shape>
                        </v:group>
                      </v:group>
                      <w10:anchorlock/>
                    </v:group>
                  </w:pict>
                </mc:Fallback>
              </mc:AlternateContent>
            </w:r>
          </w:p>
        </w:tc>
        <w:tc>
          <w:tcPr>
            <w:tcW w:w="7976" w:type="dxa"/>
            <w:shd w:val="clear" w:color="auto" w:fill="auto"/>
          </w:tcPr>
          <w:p w14:paraId="3C5F4668" w14:textId="2ADB5E33" w:rsidR="000D281E" w:rsidRDefault="00885845" w:rsidP="00A3440F">
            <w:pPr>
              <w:keepNext/>
              <w:keepLines/>
              <w:numPr>
                <w:ilvl w:val="0"/>
                <w:numId w:val="14"/>
              </w:numPr>
              <w:ind w:left="1077"/>
            </w:pPr>
            <w:r>
              <w:rPr>
                <w:color w:val="000000" w:themeColor="text1"/>
              </w:rPr>
              <w:t xml:space="preserve">Amir möchte zeigen, welche Münzen </w:t>
            </w:r>
            <w:r w:rsidR="00384E7D">
              <w:rPr>
                <w:color w:val="000000" w:themeColor="text1"/>
              </w:rPr>
              <w:t xml:space="preserve">er </w:t>
            </w:r>
            <w:r w:rsidR="00AC2F0B">
              <w:rPr>
                <w:color w:val="000000" w:themeColor="text1"/>
              </w:rPr>
              <w:t xml:space="preserve">aus seiner Sammlung für die Darstellung der Zahl 90 </w:t>
            </w:r>
            <w:r w:rsidR="008600EA">
              <w:rPr>
                <w:color w:val="000000" w:themeColor="text1"/>
              </w:rPr>
              <w:t>br</w:t>
            </w:r>
            <w:r w:rsidR="009637DB">
              <w:rPr>
                <w:color w:val="000000" w:themeColor="text1"/>
              </w:rPr>
              <w:t>au</w:t>
            </w:r>
            <w:r w:rsidR="008600EA">
              <w:rPr>
                <w:color w:val="000000" w:themeColor="text1"/>
              </w:rPr>
              <w:t xml:space="preserve">cht und welche </w:t>
            </w:r>
            <w:r w:rsidR="0014285C">
              <w:rPr>
                <w:color w:val="000000" w:themeColor="text1"/>
              </w:rPr>
              <w:t xml:space="preserve">er </w:t>
            </w:r>
            <w:r w:rsidR="00AC2F0B">
              <w:rPr>
                <w:color w:val="000000" w:themeColor="text1"/>
              </w:rPr>
              <w:t xml:space="preserve">nicht braucht. </w:t>
            </w:r>
            <w:r w:rsidR="008600EA">
              <w:rPr>
                <w:color w:val="000000" w:themeColor="text1"/>
              </w:rPr>
              <w:t xml:space="preserve">Eine 1 unter der Münze bedeutet, dass </w:t>
            </w:r>
            <w:r w:rsidR="0014285C">
              <w:rPr>
                <w:color w:val="000000" w:themeColor="text1"/>
              </w:rPr>
              <w:t xml:space="preserve">er </w:t>
            </w:r>
            <w:r w:rsidR="008600EA">
              <w:rPr>
                <w:color w:val="000000" w:themeColor="text1"/>
              </w:rPr>
              <w:t xml:space="preserve">die Münze verwendet. Eine 0 bedeutet, </w:t>
            </w:r>
            <w:r w:rsidR="0014285C">
              <w:rPr>
                <w:color w:val="000000" w:themeColor="text1"/>
              </w:rPr>
              <w:t xml:space="preserve">dass er </w:t>
            </w:r>
            <w:r w:rsidR="008600EA">
              <w:rPr>
                <w:color w:val="000000" w:themeColor="text1"/>
              </w:rPr>
              <w:t>die Münze nicht</w:t>
            </w:r>
            <w:r w:rsidR="009637DB">
              <w:rPr>
                <w:color w:val="000000" w:themeColor="text1"/>
              </w:rPr>
              <w:t xml:space="preserve"> verwendet</w:t>
            </w:r>
            <w:r w:rsidR="008600EA">
              <w:rPr>
                <w:color w:val="000000" w:themeColor="text1"/>
              </w:rPr>
              <w:t xml:space="preserve">. </w:t>
            </w:r>
            <w:r w:rsidR="00AC2F0B">
              <w:rPr>
                <w:color w:val="000000" w:themeColor="text1"/>
              </w:rPr>
              <w:t>90</w:t>
            </w:r>
            <w:r>
              <w:rPr>
                <w:color w:val="000000" w:themeColor="text1"/>
              </w:rPr>
              <w:t xml:space="preserve"> = 64 + 16 + 8 + 2:</w:t>
            </w:r>
          </w:p>
          <w:p w14:paraId="5E6D6F63" w14:textId="77777777" w:rsidR="000D281E" w:rsidRDefault="00885845" w:rsidP="00173758">
            <w:pPr>
              <w:keepNext/>
              <w:keepLines/>
              <w:ind w:left="1077"/>
            </w:pPr>
            <w:r>
              <w:rPr>
                <w:noProof/>
                <w:lang w:eastAsia="de-CH"/>
              </w:rPr>
              <w:drawing>
                <wp:inline distT="0" distB="0" distL="0" distR="0" wp14:anchorId="38DCEFDE" wp14:editId="2D346FE1">
                  <wp:extent cx="3539692" cy="1010093"/>
                  <wp:effectExtent l="0" t="0" r="3810" b="0"/>
                  <wp:docPr id="193" name="image128.png" descr="P823C8T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28.png"/>
                          <pic:cNvPicPr>
                            <a:picLocks noChangeAspect="1" noChangeArrowheads="1"/>
                          </pic:cNvPicPr>
                        </pic:nvPicPr>
                        <pic:blipFill>
                          <a:blip r:embed="rId51"/>
                          <a:stretch>
                            <a:fillRect/>
                          </a:stretch>
                        </pic:blipFill>
                        <pic:spPr bwMode="auto">
                          <a:xfrm>
                            <a:off x="0" y="0"/>
                            <a:ext cx="3624555" cy="1034310"/>
                          </a:xfrm>
                          <a:prstGeom prst="rect">
                            <a:avLst/>
                          </a:prstGeom>
                        </pic:spPr>
                      </pic:pic>
                    </a:graphicData>
                  </a:graphic>
                </wp:inline>
              </w:drawing>
            </w:r>
          </w:p>
          <w:p w14:paraId="21211141" w14:textId="0D956890" w:rsidR="000D281E" w:rsidRDefault="00885845" w:rsidP="00173758">
            <w:pPr>
              <w:keepNext/>
              <w:keepLines/>
              <w:ind w:left="1077"/>
            </w:pPr>
            <w:r>
              <w:t xml:space="preserve">Das </w:t>
            </w:r>
            <w:r w:rsidR="002E10CF">
              <w:t xml:space="preserve">schreibt </w:t>
            </w:r>
            <w:r w:rsidR="008600EA">
              <w:t xml:space="preserve">Amir </w:t>
            </w:r>
            <w:r w:rsidR="002E10CF">
              <w:t xml:space="preserve">dann </w:t>
            </w:r>
            <w:r w:rsidR="00CD58CD">
              <w:t>als</w:t>
            </w:r>
            <w:r>
              <w:t xml:space="preserve"> 1011010</w:t>
            </w:r>
            <w:r w:rsidR="00CD58CD">
              <w:t xml:space="preserve"> und nennt es die </w:t>
            </w:r>
            <w:r>
              <w:t>Binärdarstellung der Zahl 90.</w:t>
            </w:r>
          </w:p>
          <w:p w14:paraId="36932E91" w14:textId="77777777" w:rsidR="000D281E" w:rsidRDefault="00885845" w:rsidP="00173758">
            <w:pPr>
              <w:keepNext/>
              <w:keepLines/>
              <w:ind w:left="1077"/>
            </w:pPr>
            <w:r>
              <w:t>Welche Zahl entspricht der Binärdarstellung 0111111?</w:t>
            </w:r>
          </w:p>
          <w:p w14:paraId="527C6F90" w14:textId="77777777" w:rsidR="000D281E" w:rsidRDefault="00885845" w:rsidP="00173758">
            <w:pPr>
              <w:keepNext/>
              <w:keepLines/>
              <w:ind w:left="1077"/>
            </w:pPr>
            <w:r>
              <w:t>Wie sieht die Binärdarstellung der Zahl 85 aus?</w:t>
            </w:r>
          </w:p>
          <w:p w14:paraId="7B969857" w14:textId="77777777" w:rsidR="000D281E" w:rsidRDefault="000D281E" w:rsidP="00173758">
            <w:pPr>
              <w:keepNext/>
              <w:keepLines/>
            </w:pPr>
          </w:p>
        </w:tc>
      </w:tr>
    </w:tbl>
    <w:p w14:paraId="583FC3B0" w14:textId="09155910" w:rsidR="00E9242B" w:rsidRPr="00103A3E" w:rsidRDefault="00E9242B" w:rsidP="00E9242B">
      <w:pPr>
        <w:keepNext/>
        <w:keepLines/>
        <w:pBdr>
          <w:top w:val="single" w:sz="4" w:space="10" w:color="4472C4"/>
          <w:left w:val="single" w:sz="4" w:space="4" w:color="4472C4"/>
          <w:bottom w:val="single" w:sz="4" w:space="10" w:color="4472C4"/>
          <w:right w:val="single" w:sz="4" w:space="4" w:color="4472C4"/>
        </w:pBdr>
        <w:spacing w:before="360" w:after="360"/>
        <w:rPr>
          <w:i/>
          <w:iCs/>
          <w:color w:val="4472C4" w:themeColor="accent1"/>
        </w:rPr>
      </w:pPr>
      <w:r>
        <w:rPr>
          <w:b/>
          <w:bCs/>
          <w:i/>
          <w:iCs/>
          <w:color w:val="4472C4" w:themeColor="accent1"/>
        </w:rPr>
        <w:t>Was du wissen solls</w:t>
      </w:r>
      <w:r w:rsidR="00885845">
        <w:rPr>
          <w:b/>
          <w:bCs/>
          <w:i/>
          <w:iCs/>
          <w:color w:val="4472C4" w:themeColor="accent1"/>
        </w:rPr>
        <w:t>t</w:t>
      </w:r>
      <w:r w:rsidR="00885845">
        <w:br/>
      </w:r>
      <w:r w:rsidR="00103A3E">
        <w:rPr>
          <w:i/>
          <w:iCs/>
          <w:color w:val="4472C4" w:themeColor="accent1"/>
        </w:rPr>
        <w:t>Die D</w:t>
      </w:r>
      <w:r w:rsidR="00E44129">
        <w:rPr>
          <w:i/>
          <w:iCs/>
          <w:color w:val="4472C4" w:themeColor="accent1"/>
        </w:rPr>
        <w:t>ezimald</w:t>
      </w:r>
      <w:r w:rsidR="00103A3E">
        <w:rPr>
          <w:i/>
          <w:iCs/>
          <w:color w:val="4472C4" w:themeColor="accent1"/>
        </w:rPr>
        <w:t>arstellung</w:t>
      </w:r>
      <w:r w:rsidR="00E44129">
        <w:rPr>
          <w:i/>
          <w:iCs/>
          <w:color w:val="4472C4" w:themeColor="accent1"/>
        </w:rPr>
        <w:t xml:space="preserve"> von Zahlen</w:t>
      </w:r>
      <w:r w:rsidR="00103A3E">
        <w:rPr>
          <w:i/>
          <w:iCs/>
          <w:color w:val="4472C4" w:themeColor="accent1"/>
        </w:rPr>
        <w:t>, die du verwendest</w:t>
      </w:r>
      <w:r w:rsidR="00E44129">
        <w:rPr>
          <w:i/>
          <w:iCs/>
          <w:color w:val="4472C4" w:themeColor="accent1"/>
        </w:rPr>
        <w:t>, ist aus einer Münzendarstellung entstanden</w:t>
      </w:r>
      <w:r w:rsidR="00103A3E">
        <w:rPr>
          <w:i/>
          <w:iCs/>
          <w:color w:val="4472C4" w:themeColor="accent1"/>
        </w:rPr>
        <w:t>. Mit 137 sagst du, dass du 1 Hunderter, 3 Zehner, und 7 Ein</w:t>
      </w:r>
      <w:r w:rsidR="009637DB">
        <w:rPr>
          <w:i/>
          <w:iCs/>
          <w:color w:val="4472C4" w:themeColor="accent1"/>
        </w:rPr>
        <w:t>er</w:t>
      </w:r>
      <w:r w:rsidR="00103A3E">
        <w:rPr>
          <w:i/>
          <w:iCs/>
          <w:color w:val="4472C4" w:themeColor="accent1"/>
        </w:rPr>
        <w:t xml:space="preserve"> </w:t>
      </w:r>
      <w:r w:rsidR="009637DB">
        <w:rPr>
          <w:i/>
          <w:iCs/>
          <w:color w:val="4472C4" w:themeColor="accent1"/>
        </w:rPr>
        <w:t>verwendest</w:t>
      </w:r>
      <w:r w:rsidR="00103A3E">
        <w:rPr>
          <w:i/>
          <w:iCs/>
          <w:color w:val="4472C4" w:themeColor="accent1"/>
        </w:rPr>
        <w:t xml:space="preserve">, um die Zahl 137 darzustellen. Dazu musst du alle Dezimalwerte von den kleinsten von </w:t>
      </w:r>
      <w:del w:id="7" w:author="5gjozslsaj@idethz.onmicrosoft.com" w:date="2020-08-05T17:03:00Z">
        <w:r w:rsidR="00103A3E" w:rsidDel="00FC3F04">
          <w:rPr>
            <w:i/>
            <w:iCs/>
            <w:color w:val="4472C4" w:themeColor="accent1"/>
          </w:rPr>
          <w:delText xml:space="preserve">links </w:delText>
        </w:r>
      </w:del>
      <w:ins w:id="8" w:author="5gjozslsaj@idethz.onmicrosoft.com" w:date="2020-08-05T17:03:00Z">
        <w:r w:rsidR="00FC3F04">
          <w:rPr>
            <w:i/>
            <w:iCs/>
            <w:color w:val="4472C4" w:themeColor="accent1"/>
          </w:rPr>
          <w:t xml:space="preserve">rechts </w:t>
        </w:r>
      </w:ins>
      <w:r w:rsidR="00103A3E">
        <w:rPr>
          <w:i/>
          <w:iCs/>
          <w:color w:val="4472C4" w:themeColor="accent1"/>
        </w:rPr>
        <w:t xml:space="preserve">nach </w:t>
      </w:r>
      <w:del w:id="9" w:author="5gjozslsaj@idethz.onmicrosoft.com" w:date="2020-08-05T17:03:00Z">
        <w:r w:rsidR="00103A3E" w:rsidDel="00FC3F04">
          <w:rPr>
            <w:i/>
            <w:iCs/>
            <w:color w:val="4472C4" w:themeColor="accent1"/>
          </w:rPr>
          <w:delText xml:space="preserve">rechts </w:delText>
        </w:r>
      </w:del>
      <w:ins w:id="10" w:author="5gjozslsaj@idethz.onmicrosoft.com" w:date="2020-08-05T17:03:00Z">
        <w:r w:rsidR="00FC3F04">
          <w:rPr>
            <w:i/>
            <w:iCs/>
            <w:color w:val="4472C4" w:themeColor="accent1"/>
          </w:rPr>
          <w:t xml:space="preserve">links </w:t>
        </w:r>
      </w:ins>
      <w:r w:rsidR="00E44129">
        <w:rPr>
          <w:i/>
          <w:iCs/>
          <w:color w:val="4472C4" w:themeColor="accent1"/>
        </w:rPr>
        <w:t xml:space="preserve">in eine Zeile </w:t>
      </w:r>
      <w:r w:rsidR="00103A3E">
        <w:rPr>
          <w:i/>
          <w:iCs/>
          <w:color w:val="4472C4" w:themeColor="accent1"/>
        </w:rPr>
        <w:t>schreiben</w:t>
      </w:r>
      <w:r w:rsidR="00E44129">
        <w:rPr>
          <w:i/>
          <w:iCs/>
          <w:color w:val="4472C4" w:themeColor="accent1"/>
        </w:rPr>
        <w:t xml:space="preserve"> (..., 100, 10, </w:t>
      </w:r>
      <w:commentRangeStart w:id="11"/>
      <w:commentRangeStart w:id="12"/>
      <w:commentRangeStart w:id="13"/>
      <w:r w:rsidR="00E44129">
        <w:rPr>
          <w:i/>
          <w:iCs/>
          <w:color w:val="4472C4" w:themeColor="accent1"/>
        </w:rPr>
        <w:t>1</w:t>
      </w:r>
      <w:commentRangeEnd w:id="11"/>
      <w:r w:rsidR="0014285C">
        <w:rPr>
          <w:rStyle w:val="CommentReference"/>
        </w:rPr>
        <w:commentReference w:id="11"/>
      </w:r>
      <w:commentRangeEnd w:id="12"/>
      <w:r w:rsidR="00FC3F04">
        <w:rPr>
          <w:rStyle w:val="CommentReference"/>
        </w:rPr>
        <w:commentReference w:id="12"/>
      </w:r>
      <w:commentRangeEnd w:id="13"/>
      <w:r w:rsidR="00FC3F04">
        <w:rPr>
          <w:rStyle w:val="CommentReference"/>
        </w:rPr>
        <w:commentReference w:id="13"/>
      </w:r>
      <w:r w:rsidR="00E44129">
        <w:rPr>
          <w:i/>
          <w:iCs/>
          <w:color w:val="4472C4" w:themeColor="accent1"/>
        </w:rPr>
        <w:t>)</w:t>
      </w:r>
      <w:r w:rsidR="00103A3E">
        <w:rPr>
          <w:i/>
          <w:iCs/>
          <w:color w:val="4472C4" w:themeColor="accent1"/>
        </w:rPr>
        <w:t>. Unter jedem Dezimalwert schreibst du eine Ziffer. Die Ziffer gibt an, wi</w:t>
      </w:r>
      <w:r w:rsidR="00E44129">
        <w:rPr>
          <w:i/>
          <w:iCs/>
          <w:color w:val="4472C4" w:themeColor="accent1"/>
        </w:rPr>
        <w:t>e</w:t>
      </w:r>
      <w:r w:rsidR="00103A3E">
        <w:rPr>
          <w:i/>
          <w:iCs/>
          <w:color w:val="4472C4" w:themeColor="accent1"/>
        </w:rPr>
        <w:t xml:space="preserve"> viele Dezimalwerte du genommen hast (siehe Rätsel 11). Genauso ist es bei binären Zahlen. Nur die Basiswerte </w:t>
      </w:r>
      <w:r w:rsidR="00E44129">
        <w:rPr>
          <w:i/>
          <w:iCs/>
          <w:color w:val="4472C4" w:themeColor="accent1"/>
        </w:rPr>
        <w:t xml:space="preserve">(Münzen) </w:t>
      </w:r>
      <w:r w:rsidR="00103A3E">
        <w:rPr>
          <w:i/>
          <w:iCs/>
          <w:color w:val="4472C4" w:themeColor="accent1"/>
        </w:rPr>
        <w:t xml:space="preserve">sind die binären Werte 1, 2, 4, 8, 16, ... . </w:t>
      </w:r>
      <w:r>
        <w:rPr>
          <w:i/>
          <w:iCs/>
          <w:color w:val="4472C4" w:themeColor="accent1"/>
        </w:rPr>
        <w:t xml:space="preserve">Und du brauchst von jedem binären Wert höchstens 1, weil du zwei gleiche Münzen immer für eine Münze mit doppeltem Wert austauschen kannst. Deswegen sind binäre Zahlen nur Folgen von Nullen und Einsen. </w:t>
      </w:r>
      <w:r>
        <w:rPr>
          <w:i/>
          <w:iCs/>
          <w:color w:val="4472C4" w:themeColor="accent1"/>
        </w:rPr>
        <w:br/>
        <w:t xml:space="preserve">«Eins» unter einem binären Wert bedeutet, dass man diesen Wert verwendet hat. </w:t>
      </w:r>
      <w:r>
        <w:rPr>
          <w:i/>
          <w:iCs/>
          <w:color w:val="4472C4" w:themeColor="accent1"/>
        </w:rPr>
        <w:br/>
        <w:t>«Null» bedeutet, dass der Wert nicht verwendet wurde.</w:t>
      </w:r>
    </w:p>
    <w:p w14:paraId="1BE85779" w14:textId="77777777" w:rsidR="00727049" w:rsidRDefault="00727049" w:rsidP="00727049"/>
    <w:tbl>
      <w:tblPr>
        <w:tblW w:w="9026" w:type="dxa"/>
        <w:tblLook w:val="06A0" w:firstRow="1" w:lastRow="0" w:firstColumn="1" w:lastColumn="0" w:noHBand="1" w:noVBand="1"/>
      </w:tblPr>
      <w:tblGrid>
        <w:gridCol w:w="6237"/>
        <w:gridCol w:w="2789"/>
      </w:tblGrid>
      <w:tr w:rsidR="00727049" w14:paraId="66A2D056" w14:textId="77777777" w:rsidTr="00063993">
        <w:tc>
          <w:tcPr>
            <w:tcW w:w="6237" w:type="dxa"/>
            <w:shd w:val="clear" w:color="auto" w:fill="auto"/>
            <w:vAlign w:val="bottom"/>
          </w:tcPr>
          <w:p w14:paraId="3B706F89" w14:textId="50593315" w:rsidR="00727049" w:rsidRDefault="00727049" w:rsidP="00063993">
            <w:r>
              <w:rPr>
                <w:b/>
                <w:bCs/>
                <w:color w:val="4472C4" w:themeColor="accent1"/>
                <w:sz w:val="24"/>
                <w:szCs w:val="24"/>
              </w:rPr>
              <w:t xml:space="preserve">Aktivität 5 – </w:t>
            </w:r>
            <w:r w:rsidR="00063993">
              <w:rPr>
                <w:b/>
                <w:bCs/>
                <w:color w:val="4472C4" w:themeColor="accent1"/>
                <w:sz w:val="24"/>
                <w:szCs w:val="24"/>
              </w:rPr>
              <w:t>Beliebige Summen mit Bibercoins bezahlen</w:t>
            </w:r>
          </w:p>
        </w:tc>
        <w:tc>
          <w:tcPr>
            <w:tcW w:w="2789" w:type="dxa"/>
            <w:shd w:val="clear" w:color="auto" w:fill="auto"/>
            <w:vAlign w:val="bottom"/>
          </w:tcPr>
          <w:p w14:paraId="6373A58C" w14:textId="6B96402D" w:rsidR="00727049" w:rsidRDefault="00727049" w:rsidP="0058593F">
            <w:pPr>
              <w:jc w:val="right"/>
            </w:pPr>
            <w:r>
              <w:t xml:space="preserve">           </w:t>
            </w:r>
            <w:r>
              <w:rPr>
                <w:noProof/>
                <w:lang w:eastAsia="de-CH"/>
              </w:rPr>
              <w:drawing>
                <wp:inline distT="0" distB="0" distL="114935" distR="114935" wp14:anchorId="669F8C6F" wp14:editId="11DB5CA9">
                  <wp:extent cx="1062000" cy="561600"/>
                  <wp:effectExtent l="0" t="0" r="5080" b="0"/>
                  <wp:docPr id="1460814476" name="Bild15" descr="P833C2T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15"/>
                          <pic:cNvPicPr>
                            <a:picLocks noChangeAspect="1" noChangeArrowheads="1"/>
                          </pic:cNvPicPr>
                        </pic:nvPicPr>
                        <pic:blipFill>
                          <a:blip r:embed="rId13"/>
                          <a:stretch>
                            <a:fillRect/>
                          </a:stretch>
                        </pic:blipFill>
                        <pic:spPr bwMode="auto">
                          <a:xfrm>
                            <a:off x="0" y="0"/>
                            <a:ext cx="1062000" cy="561600"/>
                          </a:xfrm>
                          <a:prstGeom prst="rect">
                            <a:avLst/>
                          </a:prstGeom>
                        </pic:spPr>
                      </pic:pic>
                    </a:graphicData>
                  </a:graphic>
                </wp:inline>
              </w:drawing>
            </w:r>
          </w:p>
        </w:tc>
      </w:tr>
    </w:tbl>
    <w:p w14:paraId="0FE634FD" w14:textId="34F1C4BC" w:rsidR="000D281E" w:rsidRDefault="001619DB" w:rsidP="00727049">
      <w:r>
        <w:t xml:space="preserve">Arbeitet mit der KV </w:t>
      </w:r>
      <w:r w:rsidR="00396843">
        <w:t>7</w:t>
      </w:r>
      <w:r>
        <w:t xml:space="preserve">. </w:t>
      </w:r>
      <w:r w:rsidR="00727049">
        <w:t xml:space="preserve">Nehmt </w:t>
      </w:r>
      <w:r w:rsidR="00E862ED">
        <w:t xml:space="preserve">von </w:t>
      </w:r>
      <w:r>
        <w:t>jedem Bibercoin von</w:t>
      </w:r>
      <w:r w:rsidR="00727049">
        <w:t xml:space="preserve"> </w:t>
      </w:r>
      <w:r>
        <w:t xml:space="preserve">1 bis 64 </w:t>
      </w:r>
      <w:r w:rsidR="00727049">
        <w:t xml:space="preserve">eine Münze. </w:t>
      </w:r>
      <w:r w:rsidR="00063993">
        <w:t>Wählt</w:t>
      </w:r>
      <w:r w:rsidR="00727049">
        <w:t xml:space="preserve"> beliebige Zahlen </w:t>
      </w:r>
      <w:r w:rsidR="00B448F8">
        <w:t xml:space="preserve">von </w:t>
      </w:r>
      <w:r w:rsidR="00727049">
        <w:t xml:space="preserve">1 </w:t>
      </w:r>
      <w:r w:rsidR="00B448F8">
        <w:t xml:space="preserve">bis </w:t>
      </w:r>
      <w:r w:rsidR="00727049">
        <w:t xml:space="preserve">127. Schafft ihr es immer, die gewünschte </w:t>
      </w:r>
      <w:r w:rsidR="00B448F8">
        <w:t>Summe mit den Bibercoins</w:t>
      </w:r>
      <w:r w:rsidR="00727049">
        <w:t xml:space="preserve"> genau zu bezahlen? </w:t>
      </w:r>
    </w:p>
    <w:p w14:paraId="5E0ADCDE" w14:textId="77777777" w:rsidR="00173758" w:rsidRDefault="00173758" w:rsidP="00727049"/>
    <w:p w14:paraId="34BBEA0E" w14:textId="280EF3BA" w:rsidR="00173758" w:rsidRDefault="00173758">
      <w:pPr>
        <w:spacing w:after="0" w:line="240" w:lineRule="auto"/>
      </w:pPr>
      <w:r>
        <w:br w:type="page"/>
      </w:r>
    </w:p>
    <w:p w14:paraId="156AC554" w14:textId="3CD628B1" w:rsidR="000D281E" w:rsidRDefault="00BB2E0D">
      <w:pPr>
        <w:pStyle w:val="Heading2"/>
      </w:pPr>
      <w:bookmarkStart w:id="14" w:name="_Toc47188743"/>
      <w:r>
        <w:lastRenderedPageBreak/>
        <w:t>Informationen</w:t>
      </w:r>
      <w:r w:rsidR="00885845">
        <w:t xml:space="preserve"> mit </w:t>
      </w:r>
      <w:r w:rsidR="000330CA">
        <w:t xml:space="preserve">verschiedenen </w:t>
      </w:r>
      <w:r w:rsidR="00885845">
        <w:t>Graphen darstellen</w:t>
      </w:r>
      <w:bookmarkEnd w:id="14"/>
    </w:p>
    <w:p w14:paraId="4BB2504D" w14:textId="39FB8DF3" w:rsidR="000D281E" w:rsidRDefault="00885845">
      <w:r>
        <w:t xml:space="preserve">In diesem Abschnitt lernst du, wie </w:t>
      </w:r>
      <w:r w:rsidR="006A2197">
        <w:t xml:space="preserve">du </w:t>
      </w:r>
      <w:r>
        <w:t>Information</w:t>
      </w:r>
      <w:r w:rsidR="001D6425">
        <w:t>en</w:t>
      </w:r>
      <w:r>
        <w:t xml:space="preserve"> anschaulich</w:t>
      </w:r>
      <w:r w:rsidR="00C11F2D">
        <w:t xml:space="preserve"> </w:t>
      </w:r>
      <w:r w:rsidR="006A2197">
        <w:t xml:space="preserve">graphisch, das heisst </w:t>
      </w:r>
      <w:r>
        <w:t>zeichnerisch darstellen kann</w:t>
      </w:r>
      <w:r w:rsidR="001D6425">
        <w:t>st</w:t>
      </w:r>
      <w:r>
        <w:t xml:space="preserve">. Du </w:t>
      </w:r>
      <w:r w:rsidR="00EF5DE5">
        <w:t>erfährst</w:t>
      </w:r>
      <w:r>
        <w:t xml:space="preserve">, wie </w:t>
      </w:r>
      <w:r w:rsidR="006A2197">
        <w:t xml:space="preserve">eine </w:t>
      </w:r>
      <w:r w:rsidR="004239D4">
        <w:t xml:space="preserve">graphische Darstellung </w:t>
      </w:r>
      <w:r w:rsidR="00165207">
        <w:t>dich dabei unterstützen kann</w:t>
      </w:r>
      <w:r>
        <w:t>, Aufgaben zu lösen und neue Informationen zu gewinnen.</w:t>
      </w:r>
    </w:p>
    <w:p w14:paraId="300079F4" w14:textId="77777777" w:rsidR="000D281E" w:rsidRDefault="000D281E"/>
    <w:p w14:paraId="15B1707B" w14:textId="2858C0F5" w:rsidR="000D281E" w:rsidRDefault="00885845">
      <w:pPr>
        <w:keepNext/>
        <w:keepLines/>
        <w:rPr>
          <w:b/>
          <w:bCs/>
          <w:color w:val="4472C4"/>
          <w:sz w:val="24"/>
          <w:szCs w:val="24"/>
        </w:rPr>
      </w:pPr>
      <w:r>
        <w:rPr>
          <w:noProof/>
          <w:lang w:eastAsia="de-CH"/>
        </w:rPr>
        <mc:AlternateContent>
          <mc:Choice Requires="wpg">
            <w:drawing>
              <wp:inline distT="0" distB="0" distL="0" distR="0" wp14:anchorId="05FCAA81" wp14:editId="07777777">
                <wp:extent cx="353695" cy="306705"/>
                <wp:effectExtent l="0" t="0" r="0" b="0"/>
                <wp:docPr id="194" name="Group 194" descr="P841#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195" name="Group 195"/>
                        <wpg:cNvGrpSpPr/>
                        <wpg:grpSpPr>
                          <a:xfrm>
                            <a:off x="0" y="0"/>
                            <a:ext cx="353160" cy="306000"/>
                            <a:chOff x="0" y="0"/>
                            <a:chExt cx="0" cy="0"/>
                          </a:xfrm>
                        </wpg:grpSpPr>
                        <wps:wsp>
                          <wps:cNvPr id="196" name="Rectangle 196"/>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97"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198"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17668913" id="Group 194" o:spid="_x0000_s1026" alt="P841#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">
                <v:group id="Group 195"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196"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">
                    <v:imagedata r:id="rId10" o:title=""/>
                  </v:shape>
                </v:group>
                <w10:anchorlock/>
              </v:group>
            </w:pict>
          </mc:Fallback>
        </mc:AlternateContent>
      </w:r>
      <w:r>
        <w:rPr>
          <w:b/>
          <w:bCs/>
          <w:color w:val="4472C4" w:themeColor="accent1"/>
          <w:sz w:val="24"/>
          <w:szCs w:val="24"/>
        </w:rPr>
        <w:t xml:space="preserve"> Rätsel 13 – </w:t>
      </w:r>
      <w:r w:rsidR="00114AEB">
        <w:rPr>
          <w:b/>
          <w:bCs/>
          <w:color w:val="4472C4" w:themeColor="accent1"/>
          <w:sz w:val="24"/>
          <w:szCs w:val="24"/>
        </w:rPr>
        <w:t>Regeln überschaubar darstellen</w:t>
      </w:r>
    </w:p>
    <w:p w14:paraId="299D8616" w14:textId="77777777" w:rsidR="000D281E" w:rsidRDefault="00885845">
      <w:pPr>
        <w:keepNext/>
        <w:keepLines/>
        <w:rPr>
          <w:color w:val="F711C6"/>
          <w:sz w:val="24"/>
          <w:szCs w:val="24"/>
        </w:rPr>
      </w:pPr>
      <w:r>
        <w:rPr>
          <w:noProof/>
          <w:lang w:eastAsia="de-CH"/>
        </w:rPr>
        <w:drawing>
          <wp:inline distT="0" distB="0" distL="0" distR="0" wp14:anchorId="35FB5260" wp14:editId="07777777">
            <wp:extent cx="3575050" cy="2452370"/>
            <wp:effectExtent l="0" t="0" r="0" b="0"/>
            <wp:docPr id="804397258" name="image252.png" descr="P8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52.png"/>
                    <pic:cNvPicPr>
                      <a:picLocks noChangeAspect="1" noChangeArrowheads="1"/>
                    </pic:cNvPicPr>
                  </pic:nvPicPr>
                  <pic:blipFill>
                    <a:blip r:embed="rId56"/>
                    <a:stretch>
                      <a:fillRect/>
                    </a:stretch>
                  </pic:blipFill>
                  <pic:spPr bwMode="auto">
                    <a:xfrm>
                      <a:off x="0" y="0"/>
                      <a:ext cx="3575050" cy="2452370"/>
                    </a:xfrm>
                    <a:prstGeom prst="rect">
                      <a:avLst/>
                    </a:prstGeom>
                  </pic:spPr>
                </pic:pic>
              </a:graphicData>
            </a:graphic>
          </wp:inline>
        </w:drawing>
      </w:r>
    </w:p>
    <w:p w14:paraId="38F926D7" w14:textId="0281807E" w:rsidR="000D281E" w:rsidRDefault="00885845">
      <w:r>
        <w:t>Serena geht joggen. Dafür muss sie eine Laufhose, ein T-Shirt, Laufsocken und Laufschuhe anziehen. Das geht nicht in beliebiger Reihenfolge. Zum Beispiel muss Serena zuerst die linke Socke anziehen</w:t>
      </w:r>
      <w:r w:rsidR="001D6865">
        <w:t>,</w:t>
      </w:r>
      <w:r>
        <w:t xml:space="preserve"> bevor sie den linken Laufschuh anzieht. </w:t>
      </w:r>
      <w:r w:rsidR="009F6684">
        <w:t xml:space="preserve">Wir verabreden es zeichnerisch </w:t>
      </w:r>
      <w:r w:rsidR="006A2197">
        <w:t xml:space="preserve">so </w:t>
      </w:r>
      <w:r w:rsidR="009F6684">
        <w:t>auszudrücken</w:t>
      </w:r>
      <w:r>
        <w:t>:</w:t>
      </w:r>
    </w:p>
    <w:p w14:paraId="243D241E" w14:textId="7EE3CF57" w:rsidR="00753FCC" w:rsidRDefault="00753FCC">
      <w:pPr>
        <w:rPr>
          <w:color w:val="FF0000"/>
        </w:rPr>
      </w:pPr>
      <w:r w:rsidRPr="00753FCC">
        <w:rPr>
          <w:noProof/>
          <w:color w:val="FF0000"/>
          <w:lang w:eastAsia="de-CH"/>
        </w:rPr>
        <w:drawing>
          <wp:inline distT="0" distB="0" distL="0" distR="0" wp14:anchorId="04962702" wp14:editId="1FDE7E9F">
            <wp:extent cx="3441452" cy="570398"/>
            <wp:effectExtent l="0" t="0" r="6985" b="1270"/>
            <wp:docPr id="1460814478" name="Picture 1460814478" descr="P8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8391" cy="624586"/>
                    </a:xfrm>
                    <a:prstGeom prst="rect">
                      <a:avLst/>
                    </a:prstGeom>
                  </pic:spPr>
                </pic:pic>
              </a:graphicData>
            </a:graphic>
          </wp:inline>
        </w:drawing>
      </w:r>
      <w:r w:rsidRPr="00753FCC">
        <w:rPr>
          <w:color w:val="FF0000"/>
        </w:rPr>
        <w:t xml:space="preserve"> </w:t>
      </w:r>
    </w:p>
    <w:p w14:paraId="03CC975F" w14:textId="38A18C83" w:rsidR="000D281E" w:rsidRDefault="00885845">
      <w:r>
        <w:t xml:space="preserve">Der </w:t>
      </w:r>
      <w:r w:rsidRPr="009F6684">
        <w:rPr>
          <w:b/>
          <w:bCs/>
        </w:rPr>
        <w:t>Pfeil</w:t>
      </w:r>
      <w:r>
        <w:t xml:space="preserve"> von der linken Socke </w:t>
      </w:r>
      <w:r w:rsidR="00EF5DE5">
        <w:t>zum</w:t>
      </w:r>
      <w:r>
        <w:t xml:space="preserve"> linken Schuh sagt uns, dass zuerst das Anziehen der linken Socke beendet </w:t>
      </w:r>
      <w:r w:rsidR="006A2197">
        <w:t xml:space="preserve">sein </w:t>
      </w:r>
      <w:r>
        <w:t>muss, bevor man anfangen kann, den linken Schuh anzuziehen.</w:t>
      </w:r>
    </w:p>
    <w:p w14:paraId="674D5805" w14:textId="77777777" w:rsidR="000D281E" w:rsidRDefault="00885845">
      <w:r>
        <w:t>Beim Anziehen müssen folgende vier Regeln eingehalten werden:</w:t>
      </w:r>
    </w:p>
    <w:p w14:paraId="15CC0651" w14:textId="77777777" w:rsidR="000D281E" w:rsidRDefault="00885845" w:rsidP="00A3440F">
      <w:pPr>
        <w:pStyle w:val="ListParagraph"/>
        <w:numPr>
          <w:ilvl w:val="0"/>
          <w:numId w:val="1"/>
        </w:numPr>
      </w:pPr>
      <w:r>
        <w:t>Vor dem linken Schuh muss die linke Socke angezogen werden.</w:t>
      </w:r>
    </w:p>
    <w:p w14:paraId="4873AB1B" w14:textId="77777777" w:rsidR="000D281E" w:rsidRDefault="00885845" w:rsidP="00A3440F">
      <w:pPr>
        <w:pStyle w:val="ListParagraph"/>
        <w:numPr>
          <w:ilvl w:val="0"/>
          <w:numId w:val="1"/>
        </w:numPr>
      </w:pPr>
      <w:r>
        <w:t>Vor dem linken Schuh müssen die Laufhosen angezogen werden.</w:t>
      </w:r>
    </w:p>
    <w:p w14:paraId="2A3F6785" w14:textId="77777777" w:rsidR="000D281E" w:rsidRDefault="00885845" w:rsidP="00A3440F">
      <w:pPr>
        <w:pStyle w:val="ListParagraph"/>
        <w:numPr>
          <w:ilvl w:val="0"/>
          <w:numId w:val="1"/>
        </w:numPr>
      </w:pPr>
      <w:r>
        <w:t>Vor dem rechten Schuh müssen die Laufhosen angezogen werden.</w:t>
      </w:r>
    </w:p>
    <w:p w14:paraId="10965166" w14:textId="77777777" w:rsidR="000D281E" w:rsidRDefault="00885845" w:rsidP="00A3440F">
      <w:pPr>
        <w:pStyle w:val="ListParagraph"/>
        <w:numPr>
          <w:ilvl w:val="0"/>
          <w:numId w:val="1"/>
        </w:numPr>
      </w:pPr>
      <w:r>
        <w:t>Vor dem rechten Schuh muss die rechte Socke angezogen werden.</w:t>
      </w:r>
    </w:p>
    <w:p w14:paraId="7933811C" w14:textId="6A9647EA" w:rsidR="000D281E" w:rsidRDefault="00885845">
      <w:r>
        <w:t>D</w:t>
      </w:r>
      <w:r w:rsidR="00114AEB">
        <w:t>ie</w:t>
      </w:r>
      <w:r>
        <w:t xml:space="preserve"> folgende </w:t>
      </w:r>
      <w:r w:rsidR="00114AEB">
        <w:t xml:space="preserve">graphische Darstellung </w:t>
      </w:r>
      <w:r>
        <w:t xml:space="preserve">fasst alle vier Regeln zusammen. Man zeichnet alle Kleidungsstücke und für jede Regel zeichnet man einen entsprechenden Pfeil. Wir haben die Bezeichnungen </w:t>
      </w:r>
      <w:r w:rsidR="008600EA">
        <w:t xml:space="preserve">der Regeln </w:t>
      </w:r>
      <w:r>
        <w:t xml:space="preserve">A, B, C und D auf die Pfeile geschrieben, </w:t>
      </w:r>
      <w:r w:rsidR="008600EA">
        <w:t xml:space="preserve">damit du </w:t>
      </w:r>
      <w:r w:rsidR="009637DB">
        <w:t>siehst</w:t>
      </w:r>
      <w:r>
        <w:t>, welcher Pfeil welcher Regel entspricht.</w:t>
      </w:r>
    </w:p>
    <w:p w14:paraId="491D2769" w14:textId="77777777" w:rsidR="000D281E" w:rsidRDefault="00885845">
      <w:r>
        <w:rPr>
          <w:noProof/>
          <w:lang w:eastAsia="de-CH"/>
        </w:rPr>
        <w:lastRenderedPageBreak/>
        <w:drawing>
          <wp:inline distT="0" distB="0" distL="0" distR="0" wp14:anchorId="2DFA44F3" wp14:editId="07777777">
            <wp:extent cx="5403850" cy="2395855"/>
            <wp:effectExtent l="0" t="0" r="0" b="0"/>
            <wp:docPr id="804397259" name="image132.png" descr="P8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32.png" descr="A picture containing phone, shirt&#10;&#10;Description automatically generated"/>
                    <pic:cNvPicPr>
                      <a:picLocks noChangeAspect="1" noChangeArrowheads="1"/>
                    </pic:cNvPicPr>
                  </pic:nvPicPr>
                  <pic:blipFill>
                    <a:blip r:embed="rId58"/>
                    <a:stretch>
                      <a:fillRect/>
                    </a:stretch>
                  </pic:blipFill>
                  <pic:spPr bwMode="auto">
                    <a:xfrm>
                      <a:off x="0" y="0"/>
                      <a:ext cx="5403850" cy="2395855"/>
                    </a:xfrm>
                    <a:prstGeom prst="rect">
                      <a:avLst/>
                    </a:prstGeom>
                  </pic:spPr>
                </pic:pic>
              </a:graphicData>
            </a:graphic>
          </wp:inline>
        </w:drawing>
      </w:r>
    </w:p>
    <w:p w14:paraId="33348936" w14:textId="4E98095F" w:rsidR="000D281E" w:rsidRDefault="00885845">
      <w:r>
        <w:t xml:space="preserve">Welche der folgenden Reihenfolgen beim Anziehen ist möglich? Falls </w:t>
      </w:r>
      <w:r w:rsidR="008600EA">
        <w:t xml:space="preserve">eine Reihenfolge </w:t>
      </w:r>
      <w:r>
        <w:t>nicht funktioniert, welche der Pfeile (oder Regeln A, B, C und D) im Bild sind nicht eingehalten?</w:t>
      </w:r>
    </w:p>
    <w:p w14:paraId="30FEA7DD" w14:textId="77777777" w:rsidR="000D281E" w:rsidRDefault="00885845" w:rsidP="00A3440F">
      <w:pPr>
        <w:numPr>
          <w:ilvl w:val="0"/>
          <w:numId w:val="2"/>
        </w:numPr>
        <w:spacing w:after="0"/>
      </w:pPr>
      <w:r>
        <w:rPr>
          <w:color w:val="000000"/>
        </w:rPr>
        <w:t>T-Shirt, Hose, linke Socke, rechte Socke, rechter Schuh, linker Schuh</w:t>
      </w:r>
    </w:p>
    <w:p w14:paraId="3E5BAA24" w14:textId="77777777" w:rsidR="000D281E" w:rsidRDefault="00885845" w:rsidP="00A3440F">
      <w:pPr>
        <w:numPr>
          <w:ilvl w:val="0"/>
          <w:numId w:val="2"/>
        </w:numPr>
        <w:spacing w:after="0"/>
      </w:pPr>
      <w:r>
        <w:rPr>
          <w:color w:val="000000"/>
        </w:rPr>
        <w:t>Rechte Socke, Hose, linker Schuh, T-Shirt, linke Socke, rechter Schuh</w:t>
      </w:r>
    </w:p>
    <w:p w14:paraId="59A3C577" w14:textId="77777777" w:rsidR="000D281E" w:rsidRDefault="00885845" w:rsidP="00A3440F">
      <w:pPr>
        <w:numPr>
          <w:ilvl w:val="0"/>
          <w:numId w:val="2"/>
        </w:numPr>
        <w:spacing w:after="0"/>
      </w:pPr>
      <w:r>
        <w:rPr>
          <w:color w:val="000000"/>
        </w:rPr>
        <w:t>Hose, linke Socke, linker Schuh, T-Shirt, rechte Socke, rechter Schuh</w:t>
      </w:r>
    </w:p>
    <w:p w14:paraId="0B08A85A" w14:textId="77777777" w:rsidR="000D281E" w:rsidRDefault="00885845" w:rsidP="00A3440F">
      <w:pPr>
        <w:numPr>
          <w:ilvl w:val="0"/>
          <w:numId w:val="2"/>
        </w:numPr>
      </w:pPr>
      <w:r>
        <w:rPr>
          <w:color w:val="000000"/>
        </w:rPr>
        <w:t>T-Shirt, linke Socke, rechte Socke, linker Schuh, rechter Schuh, Hose</w:t>
      </w:r>
    </w:p>
    <w:p w14:paraId="782FCDC7" w14:textId="71909D65" w:rsidR="00DB1BFE" w:rsidRDefault="00885845">
      <w:pPr>
        <w:keepNext/>
        <w:keepLines/>
        <w:pBdr>
          <w:top w:val="single" w:sz="4" w:space="10" w:color="4472C4"/>
          <w:left w:val="single" w:sz="4" w:space="4" w:color="4472C4"/>
          <w:bottom w:val="single" w:sz="4" w:space="10" w:color="4472C4"/>
          <w:right w:val="single" w:sz="4" w:space="4" w:color="4472C4"/>
        </w:pBdr>
        <w:spacing w:before="360" w:after="360"/>
        <w:rPr>
          <w:i/>
          <w:color w:val="4472C4"/>
        </w:rPr>
      </w:pPr>
      <w:r>
        <w:rPr>
          <w:b/>
          <w:i/>
          <w:color w:val="4472C4"/>
        </w:rPr>
        <w:t>Was du wissen sollst</w:t>
      </w:r>
      <w:r>
        <w:rPr>
          <w:b/>
          <w:i/>
          <w:color w:val="4472C4"/>
        </w:rPr>
        <w:br/>
      </w:r>
      <w:r>
        <w:rPr>
          <w:i/>
          <w:color w:val="4472C4"/>
        </w:rPr>
        <w:t xml:space="preserve">Man kann graphisch anschaulich und übersichtlich </w:t>
      </w:r>
      <w:r w:rsidR="008600EA">
        <w:rPr>
          <w:i/>
          <w:color w:val="4472C4"/>
        </w:rPr>
        <w:t>Regel</w:t>
      </w:r>
      <w:r w:rsidR="009637DB">
        <w:rPr>
          <w:i/>
          <w:color w:val="4472C4"/>
        </w:rPr>
        <w:t>n</w:t>
      </w:r>
      <w:r w:rsidR="001A489A">
        <w:rPr>
          <w:i/>
          <w:color w:val="4472C4"/>
        </w:rPr>
        <w:t xml:space="preserve"> </w:t>
      </w:r>
      <w:r>
        <w:rPr>
          <w:i/>
          <w:color w:val="4472C4"/>
        </w:rPr>
        <w:t>darstellen</w:t>
      </w:r>
      <w:r w:rsidR="001A489A">
        <w:rPr>
          <w:i/>
          <w:color w:val="4472C4"/>
        </w:rPr>
        <w:t xml:space="preserve">. </w:t>
      </w:r>
      <w:r w:rsidR="00DB1BFE">
        <w:rPr>
          <w:i/>
          <w:color w:val="4472C4"/>
        </w:rPr>
        <w:t xml:space="preserve">Die obige grafische Darstellung besteht aus Objekten (hier: Kleidungsstücke) und Pfeilen zwischen </w:t>
      </w:r>
      <w:r w:rsidR="00EA23F0">
        <w:rPr>
          <w:i/>
          <w:color w:val="4472C4"/>
        </w:rPr>
        <w:t>den</w:t>
      </w:r>
      <w:r w:rsidR="00DB1BFE">
        <w:rPr>
          <w:i/>
          <w:color w:val="4472C4"/>
        </w:rPr>
        <w:t xml:space="preserve"> Objekten. Die Pfeile bedeuten, dass das Kleidungsstück vor dem Pfeil zuerst angezogen werden muss, bevor das Kleidungsstück auf welches der Pfeil zeigt, angezogen werde</w:t>
      </w:r>
      <w:r w:rsidR="00EA23F0">
        <w:rPr>
          <w:i/>
          <w:color w:val="4472C4"/>
        </w:rPr>
        <w:t>n kann. Eine grafische Darstellung mit Pfeilen</w:t>
      </w:r>
      <w:r w:rsidR="00DB1BFE">
        <w:rPr>
          <w:i/>
          <w:color w:val="4472C4"/>
        </w:rPr>
        <w:t xml:space="preserve"> wird gerichteter Graph genannt</w:t>
      </w:r>
      <w:r w:rsidR="00EA23F0">
        <w:rPr>
          <w:i/>
          <w:color w:val="4472C4"/>
        </w:rPr>
        <w:t>.</w:t>
      </w:r>
    </w:p>
    <w:p w14:paraId="6F5CD9ED" w14:textId="77777777" w:rsidR="000D281E" w:rsidRDefault="00885845">
      <w:r>
        <w:br w:type="page"/>
      </w:r>
    </w:p>
    <w:tbl>
      <w:tblPr>
        <w:tblW w:w="9026" w:type="dxa"/>
        <w:tblLook w:val="06A0" w:firstRow="1" w:lastRow="0" w:firstColumn="1" w:lastColumn="0" w:noHBand="1" w:noVBand="1"/>
      </w:tblPr>
      <w:tblGrid>
        <w:gridCol w:w="5655"/>
        <w:gridCol w:w="3371"/>
      </w:tblGrid>
      <w:tr w:rsidR="00753FCC" w14:paraId="6370F002" w14:textId="77777777" w:rsidTr="0058593F">
        <w:tc>
          <w:tcPr>
            <w:tcW w:w="5654" w:type="dxa"/>
            <w:shd w:val="clear" w:color="auto" w:fill="auto"/>
            <w:vAlign w:val="bottom"/>
          </w:tcPr>
          <w:p w14:paraId="0AEB92FC" w14:textId="6B4F133A" w:rsidR="00753FCC" w:rsidRDefault="00753FCC" w:rsidP="0058593F">
            <w:r>
              <w:rPr>
                <w:b/>
                <w:bCs/>
                <w:color w:val="4472C4" w:themeColor="accent1"/>
                <w:sz w:val="24"/>
                <w:szCs w:val="24"/>
              </w:rPr>
              <w:lastRenderedPageBreak/>
              <w:t xml:space="preserve">Aktivität 6 – </w:t>
            </w:r>
            <w:r w:rsidR="00C452B9">
              <w:rPr>
                <w:b/>
                <w:bCs/>
                <w:color w:val="4472C4" w:themeColor="accent1"/>
                <w:sz w:val="24"/>
                <w:szCs w:val="24"/>
              </w:rPr>
              <w:t xml:space="preserve">Den </w:t>
            </w:r>
            <w:r>
              <w:rPr>
                <w:b/>
                <w:bCs/>
                <w:color w:val="4472C4" w:themeColor="accent1"/>
                <w:sz w:val="24"/>
                <w:szCs w:val="24"/>
              </w:rPr>
              <w:t xml:space="preserve">Tisch decken </w:t>
            </w:r>
          </w:p>
        </w:tc>
        <w:tc>
          <w:tcPr>
            <w:tcW w:w="3371" w:type="dxa"/>
            <w:shd w:val="clear" w:color="auto" w:fill="auto"/>
            <w:vAlign w:val="bottom"/>
          </w:tcPr>
          <w:p w14:paraId="0A72714B" w14:textId="77777777" w:rsidR="00753FCC" w:rsidRDefault="00753FCC" w:rsidP="0058593F">
            <w:pPr>
              <w:jc w:val="right"/>
            </w:pPr>
            <w:r>
              <w:t xml:space="preserve">           </w:t>
            </w:r>
            <w:r>
              <w:rPr>
                <w:noProof/>
                <w:lang w:eastAsia="de-CH"/>
              </w:rPr>
              <w:drawing>
                <wp:inline distT="0" distB="0" distL="114935" distR="114935" wp14:anchorId="7EB46B8B" wp14:editId="6A8EA622">
                  <wp:extent cx="1062000" cy="561600"/>
                  <wp:effectExtent l="0" t="0" r="5080" b="0"/>
                  <wp:docPr id="1460814479" name="Bild15" descr="P862C2T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15"/>
                          <pic:cNvPicPr>
                            <a:picLocks noChangeAspect="1" noChangeArrowheads="1"/>
                          </pic:cNvPicPr>
                        </pic:nvPicPr>
                        <pic:blipFill>
                          <a:blip r:embed="rId13"/>
                          <a:stretch>
                            <a:fillRect/>
                          </a:stretch>
                        </pic:blipFill>
                        <pic:spPr bwMode="auto">
                          <a:xfrm>
                            <a:off x="0" y="0"/>
                            <a:ext cx="1062000" cy="561600"/>
                          </a:xfrm>
                          <a:prstGeom prst="rect">
                            <a:avLst/>
                          </a:prstGeom>
                        </pic:spPr>
                      </pic:pic>
                    </a:graphicData>
                  </a:graphic>
                </wp:inline>
              </w:drawing>
            </w:r>
          </w:p>
        </w:tc>
      </w:tr>
    </w:tbl>
    <w:p w14:paraId="4EF7FBD7" w14:textId="77777777" w:rsidR="000D281E" w:rsidRDefault="000D281E"/>
    <w:p w14:paraId="4488C8B4" w14:textId="77777777" w:rsidR="00753FCC" w:rsidRDefault="00885845">
      <w:r>
        <w:rPr>
          <w:noProof/>
          <w:lang w:eastAsia="de-CH"/>
        </w:rPr>
        <w:drawing>
          <wp:inline distT="0" distB="0" distL="114935" distR="114935" wp14:anchorId="64F0D409" wp14:editId="31D08428">
            <wp:extent cx="4900930" cy="3085465"/>
            <wp:effectExtent l="0" t="0" r="0" b="0"/>
            <wp:docPr id="804397260" name="Bild29" descr="P8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ild29"/>
                    <pic:cNvPicPr>
                      <a:picLocks noChangeAspect="1" noChangeArrowheads="1"/>
                    </pic:cNvPicPr>
                  </pic:nvPicPr>
                  <pic:blipFill>
                    <a:blip r:embed="rId59"/>
                    <a:stretch>
                      <a:fillRect/>
                    </a:stretch>
                  </pic:blipFill>
                  <pic:spPr bwMode="auto">
                    <a:xfrm>
                      <a:off x="0" y="0"/>
                      <a:ext cx="4900930" cy="3085465"/>
                    </a:xfrm>
                    <a:prstGeom prst="rect">
                      <a:avLst/>
                    </a:prstGeom>
                  </pic:spPr>
                </pic:pic>
              </a:graphicData>
            </a:graphic>
          </wp:inline>
        </w:drawing>
      </w:r>
    </w:p>
    <w:p w14:paraId="53B474F5" w14:textId="05D51E6F" w:rsidR="000D281E" w:rsidRDefault="00885845">
      <w:r>
        <w:t>Die</w:t>
      </w:r>
      <w:r w:rsidR="00753FCC">
        <w:t xml:space="preserve"> Familie geht picknicken. </w:t>
      </w:r>
      <w:r>
        <w:t xml:space="preserve">Sergio </w:t>
      </w:r>
      <w:r w:rsidR="00753FCC">
        <w:t>hat</w:t>
      </w:r>
      <w:r>
        <w:t xml:space="preserve"> die Aufgabe, den Tisch zu decken und die Familie an den Tisch zu rufen. Sergio weiss, dass es Folgendes zu erledigen gibt: Die Tischdecke muss ausgebreitet werden, die Teller und das Besteck sollen hingelegt werden, die Gläser sollen hingestellt werden, die Getränke </w:t>
      </w:r>
      <w:r w:rsidR="00FF11BF">
        <w:t xml:space="preserve">müssen </w:t>
      </w:r>
      <w:r>
        <w:t xml:space="preserve">auf den Tisch gestellt und die Familie zum Essen gerufen werden. Auf dem Tisch sind aber noch Blumen und Spielsachen, die weggeräumt werden müssen. Damit die Getränke die richtige Temperatur haben, dürfen sie erst kurz bevor </w:t>
      </w:r>
      <w:r w:rsidR="00EA23F0">
        <w:t>alle zum Essen</w:t>
      </w:r>
      <w:r>
        <w:t xml:space="preserve"> </w:t>
      </w:r>
      <w:r w:rsidR="00EA23F0">
        <w:t xml:space="preserve">kommen, </w:t>
      </w:r>
      <w:r w:rsidR="00FF11BF">
        <w:t xml:space="preserve">auf den Tisch gestellt </w:t>
      </w:r>
      <w:r>
        <w:t>werden.</w:t>
      </w:r>
    </w:p>
    <w:p w14:paraId="10B1134D" w14:textId="0DF422FA" w:rsidR="00CA4BF3" w:rsidRDefault="00646A5F">
      <w:pPr>
        <w:rPr>
          <w:ins w:id="15" w:author="5gjozslsaj@idethz.onmicrosoft.com" w:date="2020-08-05T17:07:00Z"/>
        </w:rPr>
      </w:pPr>
      <w:r>
        <w:t xml:space="preserve">Stellt das Tischdecken </w:t>
      </w:r>
      <w:r w:rsidR="00885845">
        <w:t xml:space="preserve">ähnlich wie in Rätsel </w:t>
      </w:r>
      <w:r w:rsidR="000D4F49">
        <w:t>1</w:t>
      </w:r>
      <w:r w:rsidR="00885845">
        <w:t>3 mit Tätigkeiten und Pfeilen dar</w:t>
      </w:r>
      <w:r>
        <w:t>.</w:t>
      </w:r>
      <w:r w:rsidR="00885845">
        <w:t xml:space="preserve"> </w:t>
      </w:r>
      <w:r>
        <w:t xml:space="preserve">Jede Gruppe präsentiert </w:t>
      </w:r>
      <w:del w:id="16" w:author="Sabina Schleuniger" w:date="2020-08-04T11:30:00Z">
        <w:r w:rsidDel="00560B63">
          <w:delText xml:space="preserve">dann </w:delText>
        </w:r>
        <w:r w:rsidR="00560B63" w:rsidDel="00560B63">
          <w:delText>die</w:delText>
        </w:r>
      </w:del>
      <w:ins w:id="17" w:author="Sabina Schleuniger" w:date="2020-08-04T11:30:00Z">
        <w:r w:rsidR="00560B63">
          <w:t>ihre</w:t>
        </w:r>
      </w:ins>
      <w:r>
        <w:t xml:space="preserve"> Darstellung</w:t>
      </w:r>
      <w:del w:id="18" w:author="Sabina Schleuniger" w:date="2020-08-04T11:30:00Z">
        <w:r w:rsidDel="00560B63">
          <w:delText>en</w:delText>
        </w:r>
      </w:del>
      <w:r>
        <w:t xml:space="preserve"> der Tätigkeiten und Pfeile. </w:t>
      </w:r>
      <w:ins w:id="19" w:author="Sabina Schleuniger" w:date="2020-08-04T11:29:00Z">
        <w:r w:rsidR="00560B63">
          <w:t xml:space="preserve">Kontrolliert gegenseitig, ob </w:t>
        </w:r>
      </w:ins>
      <w:ins w:id="20" w:author="Sabina Schleuniger" w:date="2020-08-04T11:31:00Z">
        <w:r w:rsidR="00560B63">
          <w:t>alle Regeln eingehalten</w:t>
        </w:r>
      </w:ins>
      <w:ins w:id="21" w:author="Sabina Schleuniger" w:date="2020-08-04T11:29:00Z">
        <w:r w:rsidR="00560B63">
          <w:t xml:space="preserve"> wurden.</w:t>
        </w:r>
      </w:ins>
      <w:r w:rsidR="00E63BED">
        <w:t xml:space="preserve"> </w:t>
      </w:r>
      <w:ins w:id="22" w:author="5gjozslsaj@idethz.onmicrosoft.com" w:date="2020-08-05T17:07:00Z">
        <w:r w:rsidR="00CA4BF3">
          <w:t xml:space="preserve">Dann schlägt ihr </w:t>
        </w:r>
      </w:ins>
      <w:ins w:id="23" w:author="5gjozslsaj@idethz.onmicrosoft.com" w:date="2020-08-06T12:40:00Z">
        <w:r w:rsidR="009275DE">
          <w:t>für das Tis</w:t>
        </w:r>
      </w:ins>
      <w:ins w:id="24" w:author="5gjozslsaj@idethz.onmicrosoft.com" w:date="2020-08-06T12:41:00Z">
        <w:r w:rsidR="009275DE">
          <w:t xml:space="preserve">chdecken die </w:t>
        </w:r>
      </w:ins>
      <w:ins w:id="25" w:author="5gjozslsaj@idethz.onmicrosoft.com" w:date="2020-08-05T17:07:00Z">
        <w:r w:rsidR="00CA4BF3">
          <w:t>Reihenfolge der Aktivitäten</w:t>
        </w:r>
      </w:ins>
      <w:ins w:id="26" w:author="5gjozslsaj@idethz.onmicrosoft.com" w:date="2020-08-06T12:40:00Z">
        <w:r w:rsidR="009275DE">
          <w:t xml:space="preserve"> vor</w:t>
        </w:r>
      </w:ins>
      <w:ins w:id="27" w:author="5gjozslsaj@idethz.onmicrosoft.com" w:date="2020-08-05T17:09:00Z">
        <w:r w:rsidR="00CA4BF3">
          <w:t xml:space="preserve"> (wie im Rätsel 13 i), ii), iii) und iv))</w:t>
        </w:r>
      </w:ins>
      <w:ins w:id="28" w:author="5gjozslsaj@idethz.onmicrosoft.com" w:date="2020-08-05T17:07:00Z">
        <w:r w:rsidR="00CA4BF3">
          <w:t xml:space="preserve"> un</w:t>
        </w:r>
      </w:ins>
      <w:ins w:id="29" w:author="5gjozslsaj@idethz.onmicrosoft.com" w:date="2020-08-05T17:08:00Z">
        <w:r w:rsidR="00CA4BF3">
          <w:t xml:space="preserve">d überprüft ob man sie tatsächlich so ausführen kann. </w:t>
        </w:r>
      </w:ins>
      <w:ins w:id="30" w:author="5gjozslsaj@idethz.onmicrosoft.com" w:date="2020-08-05T17:07:00Z">
        <w:r w:rsidR="00CA4BF3">
          <w:t xml:space="preserve"> </w:t>
        </w:r>
      </w:ins>
    </w:p>
    <w:p w14:paraId="4A617E12" w14:textId="07EF6DAB" w:rsidR="000D281E" w:rsidDel="00CA4BF3" w:rsidRDefault="00E63BED">
      <w:pPr>
        <w:rPr>
          <w:del w:id="31" w:author="5gjozslsaj@idethz.onmicrosoft.com" w:date="2020-08-05T17:10:00Z"/>
        </w:rPr>
      </w:pPr>
      <w:del w:id="32" w:author="5gjozslsaj@idethz.onmicrosoft.com" w:date="2020-08-05T17:10:00Z">
        <w:r w:rsidDel="00CA4BF3">
          <w:delText xml:space="preserve">Dann könnt ihr gegenseitig die Reihenfolgen der Durchführung der einzelnen Aktionen </w:delText>
        </w:r>
        <w:commentRangeStart w:id="33"/>
        <w:commentRangeStart w:id="34"/>
        <w:r w:rsidDel="00CA4BF3">
          <w:delText>erstellen</w:delText>
        </w:r>
        <w:commentRangeEnd w:id="33"/>
        <w:r w:rsidR="009637DB" w:rsidDel="00CA4BF3">
          <w:rPr>
            <w:rStyle w:val="CommentReference"/>
          </w:rPr>
          <w:commentReference w:id="33"/>
        </w:r>
      </w:del>
      <w:commentRangeEnd w:id="34"/>
      <w:r w:rsidR="00CA4BF3">
        <w:rPr>
          <w:rStyle w:val="CommentReference"/>
        </w:rPr>
        <w:commentReference w:id="34"/>
      </w:r>
      <w:del w:id="35" w:author="5gjozslsaj@idethz.onmicrosoft.com" w:date="2020-08-05T17:10:00Z">
        <w:r w:rsidDel="00CA4BF3">
          <w:delText>. Die Autoren der graphischen Darstellung überprüfen, ob alle Regeln eingehalten worden sind.</w:delText>
        </w:r>
      </w:del>
    </w:p>
    <w:p w14:paraId="13DD3749" w14:textId="2F37874F" w:rsidR="000D281E" w:rsidRDefault="00311280">
      <w:r>
        <w:t xml:space="preserve">Macht </w:t>
      </w:r>
      <w:r w:rsidR="00EA23F0">
        <w:t>weitere</w:t>
      </w:r>
      <w:r>
        <w:t xml:space="preserve"> graphische Darstellungen</w:t>
      </w:r>
      <w:r w:rsidR="00885845">
        <w:t xml:space="preserve"> für </w:t>
      </w:r>
      <w:r w:rsidR="00EA23F0">
        <w:t>die folgenden Tätigkeiten</w:t>
      </w:r>
      <w:r>
        <w:t xml:space="preserve">: </w:t>
      </w:r>
      <w:r w:rsidR="00560B63">
        <w:t>«</w:t>
      </w:r>
      <w:r w:rsidR="00885845">
        <w:t>Einkaufen gehen</w:t>
      </w:r>
      <w:r w:rsidR="00560B63">
        <w:t>»</w:t>
      </w:r>
      <w:r w:rsidR="00885845">
        <w:t xml:space="preserve"> oder </w:t>
      </w:r>
      <w:r w:rsidR="00560B63">
        <w:t>«</w:t>
      </w:r>
      <w:r w:rsidR="00885845">
        <w:t>ins Freibad gehen</w:t>
      </w:r>
      <w:r w:rsidR="00560B63">
        <w:t>»</w:t>
      </w:r>
      <w:r w:rsidR="00885845">
        <w:t xml:space="preserve"> </w:t>
      </w:r>
    </w:p>
    <w:p w14:paraId="740C982E" w14:textId="77777777" w:rsidR="000D281E" w:rsidRDefault="000D281E"/>
    <w:p w14:paraId="04A6F82F" w14:textId="77777777" w:rsidR="00173758" w:rsidRDefault="00173758">
      <w:pPr>
        <w:spacing w:after="0" w:line="240" w:lineRule="auto"/>
        <w:rPr>
          <w:b/>
          <w:bCs/>
          <w:color w:val="4472C4" w:themeColor="accent1"/>
          <w:sz w:val="24"/>
          <w:szCs w:val="24"/>
        </w:rPr>
      </w:pPr>
      <w:r>
        <w:rPr>
          <w:b/>
          <w:bCs/>
          <w:color w:val="4472C4" w:themeColor="accent1"/>
          <w:sz w:val="24"/>
          <w:szCs w:val="24"/>
        </w:rPr>
        <w:br w:type="page"/>
      </w:r>
    </w:p>
    <w:p w14:paraId="0B6AEC0D" w14:textId="4938B13E" w:rsidR="000D281E" w:rsidRDefault="00885845">
      <w:pPr>
        <w:keepNext/>
        <w:keepLines/>
        <w:rPr>
          <w:b/>
          <w:bCs/>
          <w:color w:val="4472C4"/>
          <w:sz w:val="24"/>
          <w:szCs w:val="24"/>
        </w:rPr>
      </w:pPr>
      <w:r>
        <w:rPr>
          <w:noProof/>
          <w:lang w:eastAsia="de-CH"/>
        </w:rPr>
        <w:lastRenderedPageBreak/>
        <mc:AlternateContent>
          <mc:Choice Requires="wpg">
            <w:drawing>
              <wp:inline distT="0" distB="0" distL="0" distR="0" wp14:anchorId="704DD95B" wp14:editId="07777777">
                <wp:extent cx="501015" cy="295910"/>
                <wp:effectExtent l="0" t="0" r="0" b="0"/>
                <wp:docPr id="199" name="Group 199" descr="P871#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200" name="Group 200"/>
                        <wpg:cNvGrpSpPr/>
                        <wpg:grpSpPr>
                          <a:xfrm>
                            <a:off x="0" y="0"/>
                            <a:ext cx="500400" cy="295200"/>
                            <a:chOff x="0" y="0"/>
                            <a:chExt cx="0" cy="0"/>
                          </a:xfrm>
                        </wpg:grpSpPr>
                        <wps:wsp>
                          <wps:cNvPr id="201" name="Rectangle 201"/>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02"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203"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204"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7D90297A" id="Group 199" o:spid="_x0000_s1026" alt="P871#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">
                <v:group id="Group 200"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Rectangle 201"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">
                    <v:imagedata r:id="rId10" o:title=""/>
                  </v:shape>
                </v:group>
                <w10:anchorlock/>
              </v:group>
            </w:pict>
          </mc:Fallback>
        </mc:AlternateContent>
      </w:r>
      <w:r>
        <w:rPr>
          <w:b/>
          <w:bCs/>
          <w:color w:val="4472C4" w:themeColor="accent1"/>
          <w:sz w:val="24"/>
          <w:szCs w:val="24"/>
        </w:rPr>
        <w:t xml:space="preserve"> Rätsel 14 – </w:t>
      </w:r>
      <w:r w:rsidR="00F05FCD">
        <w:rPr>
          <w:b/>
          <w:bCs/>
          <w:color w:val="4472C4" w:themeColor="accent1"/>
          <w:sz w:val="24"/>
          <w:szCs w:val="24"/>
        </w:rPr>
        <w:t xml:space="preserve">Rangfolgen mit </w:t>
      </w:r>
      <w:r>
        <w:rPr>
          <w:b/>
          <w:bCs/>
          <w:color w:val="4472C4" w:themeColor="accent1"/>
          <w:sz w:val="24"/>
          <w:szCs w:val="24"/>
        </w:rPr>
        <w:t>gerichtete</w:t>
      </w:r>
      <w:r w:rsidR="00F05FCD">
        <w:rPr>
          <w:b/>
          <w:bCs/>
          <w:color w:val="4472C4" w:themeColor="accent1"/>
          <w:sz w:val="24"/>
          <w:szCs w:val="24"/>
        </w:rPr>
        <w:t>n</w:t>
      </w:r>
      <w:r>
        <w:rPr>
          <w:b/>
          <w:bCs/>
          <w:color w:val="4472C4" w:themeColor="accent1"/>
          <w:sz w:val="24"/>
          <w:szCs w:val="24"/>
        </w:rPr>
        <w:t xml:space="preserve"> Graphen </w:t>
      </w:r>
      <w:r w:rsidR="00F05FCD">
        <w:rPr>
          <w:b/>
          <w:bCs/>
          <w:color w:val="4472C4" w:themeColor="accent1"/>
          <w:sz w:val="24"/>
          <w:szCs w:val="24"/>
        </w:rPr>
        <w:t>darstellen</w:t>
      </w:r>
    </w:p>
    <w:p w14:paraId="160623B7" w14:textId="6B363595" w:rsidR="00510453" w:rsidRDefault="00510453">
      <w:r>
        <w:rPr>
          <w:noProof/>
          <w:lang w:eastAsia="de-CH"/>
        </w:rPr>
        <w:drawing>
          <wp:inline distT="0" distB="0" distL="0" distR="0" wp14:anchorId="19B27950" wp14:editId="4C672631">
            <wp:extent cx="3947622" cy="2105025"/>
            <wp:effectExtent l="0" t="0" r="0" b="0"/>
            <wp:docPr id="2120746044" name="image147.png" descr="P872#yIS1"/>
            <wp:cNvGraphicFramePr/>
            <a:graphic xmlns:a="http://schemas.openxmlformats.org/drawingml/2006/main">
              <a:graphicData uri="http://schemas.openxmlformats.org/drawingml/2006/picture">
                <pic:pic xmlns:pic="http://schemas.openxmlformats.org/drawingml/2006/picture">
                  <pic:nvPicPr>
                    <pic:cNvPr id="2120746044" name="image147.png"/>
                    <pic:cNvPicPr/>
                  </pic:nvPicPr>
                  <pic:blipFill>
                    <a:blip r:embed="rId60"/>
                    <a:srcRect/>
                    <a:stretch>
                      <a:fillRect/>
                    </a:stretch>
                  </pic:blipFill>
                  <pic:spPr>
                    <a:xfrm>
                      <a:off x="0" y="0"/>
                      <a:ext cx="4046788" cy="2157904"/>
                    </a:xfrm>
                    <a:prstGeom prst="rect">
                      <a:avLst/>
                    </a:prstGeom>
                    <a:ln/>
                  </pic:spPr>
                </pic:pic>
              </a:graphicData>
            </a:graphic>
          </wp:inline>
        </w:drawing>
      </w:r>
    </w:p>
    <w:p w14:paraId="531FD653" w14:textId="46646F14" w:rsidR="000D281E" w:rsidRDefault="00885845">
      <w:r>
        <w:t xml:space="preserve">Auf einem Trail (Berglauf) nehmen 5 Sportlerinnen aus Oberbiberland teil: Jacqueline, Rosa, Angelica, Elisabeta und Nicole. Ein Pfeil von Rosa zu Angelica bedeutet, dass </w:t>
      </w:r>
      <w:r w:rsidR="00753FCC">
        <w:t>Angelica</w:t>
      </w:r>
      <w:r>
        <w:t xml:space="preserve"> schneller läuft als </w:t>
      </w:r>
      <w:r w:rsidR="00753FCC">
        <w:t>Rosa</w:t>
      </w:r>
      <w:r>
        <w:t>.</w:t>
      </w:r>
    </w:p>
    <w:p w14:paraId="15C78039" w14:textId="77777777" w:rsidR="000D281E" w:rsidRDefault="00885845">
      <w:r>
        <w:rPr>
          <w:noProof/>
          <w:lang w:eastAsia="de-CH"/>
        </w:rPr>
        <w:drawing>
          <wp:inline distT="0" distB="0" distL="0" distR="0" wp14:anchorId="499A1A79" wp14:editId="07777777">
            <wp:extent cx="2019300" cy="410210"/>
            <wp:effectExtent l="0" t="0" r="0" b="0"/>
            <wp:docPr id="804397261" name="image186.png" descr="P8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86.png"/>
                    <pic:cNvPicPr>
                      <a:picLocks noChangeAspect="1" noChangeArrowheads="1"/>
                    </pic:cNvPicPr>
                  </pic:nvPicPr>
                  <pic:blipFill>
                    <a:blip r:embed="rId61"/>
                    <a:stretch>
                      <a:fillRect/>
                    </a:stretch>
                  </pic:blipFill>
                  <pic:spPr bwMode="auto">
                    <a:xfrm>
                      <a:off x="0" y="0"/>
                      <a:ext cx="2019300" cy="410210"/>
                    </a:xfrm>
                    <a:prstGeom prst="rect">
                      <a:avLst/>
                    </a:prstGeom>
                  </pic:spPr>
                </pic:pic>
              </a:graphicData>
            </a:graphic>
          </wp:inline>
        </w:drawing>
      </w:r>
    </w:p>
    <w:p w14:paraId="756794B5" w14:textId="3FEDD59A" w:rsidR="000D281E" w:rsidRDefault="004239D4">
      <w:r>
        <w:t xml:space="preserve">Die folgenden sechs Pfeile im </w:t>
      </w:r>
      <w:r w:rsidR="000330CA">
        <w:t xml:space="preserve">gerichteten </w:t>
      </w:r>
      <w:r>
        <w:t>Graph</w:t>
      </w:r>
      <w:r w:rsidR="00300A50">
        <w:t>en</w:t>
      </w:r>
      <w:r>
        <w:t xml:space="preserve"> </w:t>
      </w:r>
      <w:r w:rsidR="00F05FCD">
        <w:t>zeigen wer schneller läuft</w:t>
      </w:r>
      <w:r w:rsidR="00885845">
        <w:t xml:space="preserve">. Wenn zwischen zwei Sportlerinnen </w:t>
      </w:r>
      <w:r w:rsidR="00F05FCD">
        <w:t>kein Pfeil besteht</w:t>
      </w:r>
      <w:r w:rsidR="00885845">
        <w:t xml:space="preserve">, weiss man nicht, </w:t>
      </w:r>
      <w:r w:rsidR="0035252E">
        <w:t>welche der beiden</w:t>
      </w:r>
      <w:r w:rsidR="00885845">
        <w:t xml:space="preserve"> schneller ist.</w:t>
      </w:r>
    </w:p>
    <w:p w14:paraId="527D639D" w14:textId="77777777" w:rsidR="000D281E" w:rsidRDefault="00885845">
      <w:r>
        <w:rPr>
          <w:noProof/>
          <w:lang w:eastAsia="de-CH"/>
        </w:rPr>
        <w:drawing>
          <wp:inline distT="0" distB="0" distL="0" distR="0" wp14:anchorId="32206909" wp14:editId="17949A63">
            <wp:extent cx="5088835" cy="1408285"/>
            <wp:effectExtent l="0" t="0" r="0" b="1905"/>
            <wp:docPr id="804397262" name="image187.png" descr="P8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87.png"/>
                    <pic:cNvPicPr>
                      <a:picLocks noChangeAspect="1" noChangeArrowheads="1"/>
                    </pic:cNvPicPr>
                  </pic:nvPicPr>
                  <pic:blipFill>
                    <a:blip r:embed="rId62"/>
                    <a:stretch>
                      <a:fillRect/>
                    </a:stretch>
                  </pic:blipFill>
                  <pic:spPr bwMode="auto">
                    <a:xfrm>
                      <a:off x="0" y="0"/>
                      <a:ext cx="5143331" cy="1423366"/>
                    </a:xfrm>
                    <a:prstGeom prst="rect">
                      <a:avLst/>
                    </a:prstGeom>
                  </pic:spPr>
                </pic:pic>
              </a:graphicData>
            </a:graphic>
          </wp:inline>
        </w:drawing>
      </w:r>
    </w:p>
    <w:p w14:paraId="3A42F649" w14:textId="12E1C6A8" w:rsidR="000D281E" w:rsidRDefault="00885845">
      <w:pPr>
        <w:spacing w:after="0"/>
      </w:pPr>
      <w:r>
        <w:t>Ronaldo, ein unerfahrener Journalist, fragt dich, was du von seinen Aussagen (</w:t>
      </w:r>
      <w:r w:rsidR="00560B63">
        <w:t>1, 2, 3, 4 und 5</w:t>
      </w:r>
      <w:r>
        <w:t>) hältst:</w:t>
      </w:r>
    </w:p>
    <w:p w14:paraId="03B6C1CB" w14:textId="7EE3DC60" w:rsidR="000D281E" w:rsidRDefault="00F65F1F" w:rsidP="00F65F1F">
      <w:pPr>
        <w:spacing w:after="0"/>
        <w:ind w:firstLine="360"/>
      </w:pPr>
      <w:r>
        <w:rPr>
          <w:color w:val="000000"/>
        </w:rPr>
        <w:t>1.</w:t>
      </w:r>
      <w:r>
        <w:rPr>
          <w:color w:val="000000"/>
        </w:rPr>
        <w:tab/>
      </w:r>
      <w:r w:rsidR="00885845">
        <w:rPr>
          <w:color w:val="000000"/>
        </w:rPr>
        <w:t>Angelica wird gewinnen.</w:t>
      </w:r>
    </w:p>
    <w:p w14:paraId="0626671F" w14:textId="068A4A10" w:rsidR="000D281E" w:rsidRDefault="00F65F1F" w:rsidP="00F65F1F">
      <w:pPr>
        <w:spacing w:after="0"/>
        <w:ind w:firstLine="360"/>
      </w:pPr>
      <w:r>
        <w:rPr>
          <w:color w:val="000000"/>
        </w:rPr>
        <w:t>2.</w:t>
      </w:r>
      <w:r>
        <w:rPr>
          <w:color w:val="000000"/>
        </w:rPr>
        <w:tab/>
      </w:r>
      <w:r w:rsidR="00885845">
        <w:rPr>
          <w:color w:val="000000"/>
        </w:rPr>
        <w:t>Angelica oder Jacqueline wird gewinnen.</w:t>
      </w:r>
    </w:p>
    <w:p w14:paraId="11FE0537" w14:textId="0247EC9B" w:rsidR="000D281E" w:rsidRDefault="00F65F1F" w:rsidP="00F65F1F">
      <w:pPr>
        <w:spacing w:after="0"/>
        <w:ind w:firstLine="360"/>
      </w:pPr>
      <w:r>
        <w:rPr>
          <w:color w:val="000000"/>
        </w:rPr>
        <w:t>3.</w:t>
      </w:r>
      <w:r>
        <w:rPr>
          <w:color w:val="000000"/>
        </w:rPr>
        <w:tab/>
      </w:r>
      <w:r w:rsidR="00885845">
        <w:rPr>
          <w:color w:val="000000"/>
        </w:rPr>
        <w:t>Elisabeta wird gewinnen.</w:t>
      </w:r>
    </w:p>
    <w:p w14:paraId="4CF14392" w14:textId="1C4CB0E8" w:rsidR="000D281E" w:rsidRDefault="00F65F1F" w:rsidP="00F65F1F">
      <w:pPr>
        <w:spacing w:after="0"/>
        <w:ind w:firstLine="360"/>
      </w:pPr>
      <w:r>
        <w:rPr>
          <w:color w:val="000000"/>
        </w:rPr>
        <w:t>4.</w:t>
      </w:r>
      <w:r>
        <w:rPr>
          <w:color w:val="000000"/>
        </w:rPr>
        <w:tab/>
      </w:r>
      <w:r w:rsidR="00885845">
        <w:rPr>
          <w:color w:val="000000"/>
        </w:rPr>
        <w:t>Nicole wird die Letzte sein.</w:t>
      </w:r>
    </w:p>
    <w:p w14:paraId="5C44EDED" w14:textId="452B6968" w:rsidR="000D281E" w:rsidRDefault="00F65F1F" w:rsidP="00F65F1F">
      <w:pPr>
        <w:ind w:firstLine="360"/>
      </w:pPr>
      <w:r>
        <w:rPr>
          <w:color w:val="000000"/>
        </w:rPr>
        <w:t>5.</w:t>
      </w:r>
      <w:r>
        <w:rPr>
          <w:color w:val="000000"/>
        </w:rPr>
        <w:tab/>
      </w:r>
      <w:r w:rsidR="00885845">
        <w:rPr>
          <w:color w:val="000000"/>
        </w:rPr>
        <w:t xml:space="preserve">Rosa oder Elisabeta wird </w:t>
      </w:r>
      <w:r w:rsidR="00660130">
        <w:rPr>
          <w:color w:val="000000"/>
        </w:rPr>
        <w:t xml:space="preserve">die </w:t>
      </w:r>
      <w:r w:rsidR="00885845">
        <w:rPr>
          <w:color w:val="000000"/>
        </w:rPr>
        <w:t>Letzte sein.</w:t>
      </w:r>
    </w:p>
    <w:p w14:paraId="659404A6" w14:textId="1BA5D0BE" w:rsidR="000D281E" w:rsidRDefault="00885845">
      <w:pPr>
        <w:spacing w:after="0"/>
      </w:pPr>
      <w:r>
        <w:t xml:space="preserve">Gib Ronaldo die richtige der drei möglichen Antworten (a, b oder c) auf </w:t>
      </w:r>
      <w:r w:rsidR="00753FCC">
        <w:t xml:space="preserve">jede </w:t>
      </w:r>
      <w:r>
        <w:t>seine</w:t>
      </w:r>
      <w:r w:rsidR="00753FCC">
        <w:t>r</w:t>
      </w:r>
      <w:r>
        <w:t xml:space="preserve"> Aussagen:</w:t>
      </w:r>
    </w:p>
    <w:p w14:paraId="7448C072" w14:textId="5FD2DDD4" w:rsidR="000D281E" w:rsidRDefault="00885845" w:rsidP="00A3440F">
      <w:pPr>
        <w:numPr>
          <w:ilvl w:val="0"/>
          <w:numId w:val="3"/>
        </w:numPr>
        <w:spacing w:after="0"/>
      </w:pPr>
      <w:r>
        <w:rPr>
          <w:color w:val="000000"/>
        </w:rPr>
        <w:t>Falsch, das kann nicht passen</w:t>
      </w:r>
      <w:r w:rsidR="00BB2E0D">
        <w:rPr>
          <w:color w:val="000000"/>
        </w:rPr>
        <w:t xml:space="preserve"> / vorkommen</w:t>
      </w:r>
      <w:r>
        <w:rPr>
          <w:color w:val="000000"/>
        </w:rPr>
        <w:t>.</w:t>
      </w:r>
    </w:p>
    <w:p w14:paraId="4A5E7255" w14:textId="77777777" w:rsidR="000D281E" w:rsidRDefault="00885845" w:rsidP="00A3440F">
      <w:pPr>
        <w:numPr>
          <w:ilvl w:val="0"/>
          <w:numId w:val="3"/>
        </w:numPr>
        <w:spacing w:after="0"/>
      </w:pPr>
      <w:r>
        <w:rPr>
          <w:color w:val="000000"/>
        </w:rPr>
        <w:t>Richtig, so wird es sein.</w:t>
      </w:r>
    </w:p>
    <w:p w14:paraId="0B960378" w14:textId="78731B2E" w:rsidR="00A46235" w:rsidRDefault="00885845" w:rsidP="00A3440F">
      <w:pPr>
        <w:numPr>
          <w:ilvl w:val="0"/>
          <w:numId w:val="3"/>
        </w:numPr>
        <w:rPr>
          <w:color w:val="000000"/>
        </w:rPr>
      </w:pPr>
      <w:r>
        <w:rPr>
          <w:color w:val="000000"/>
        </w:rPr>
        <w:t>Fraglich, das kann man aus dem Graphen nicht ableiten (es kann pass</w:t>
      </w:r>
      <w:r w:rsidR="00753FCC">
        <w:rPr>
          <w:color w:val="000000"/>
        </w:rPr>
        <w:t>ier</w:t>
      </w:r>
      <w:r>
        <w:rPr>
          <w:color w:val="000000"/>
        </w:rPr>
        <w:t>en, aber muss nicht).</w:t>
      </w:r>
    </w:p>
    <w:p w14:paraId="72E6A826" w14:textId="77777777" w:rsidR="00A46235" w:rsidRDefault="00A46235">
      <w:pPr>
        <w:spacing w:after="0" w:line="240" w:lineRule="auto"/>
        <w:rPr>
          <w:color w:val="000000"/>
        </w:rPr>
      </w:pPr>
      <w:r>
        <w:rPr>
          <w:color w:val="000000"/>
        </w:rPr>
        <w:br w:type="page"/>
      </w:r>
    </w:p>
    <w:p w14:paraId="07C0546A" w14:textId="77777777" w:rsidR="000D281E" w:rsidRDefault="000D281E" w:rsidP="00A46235">
      <w:pPr>
        <w:ind w:left="720"/>
      </w:pPr>
    </w:p>
    <w:p w14:paraId="1BA2F8E1" w14:textId="1E4D3701" w:rsidR="00DB1BFE" w:rsidRDefault="00885845" w:rsidP="00E4341E">
      <w:pPr>
        <w:pBdr>
          <w:top w:val="single" w:sz="4" w:space="10" w:color="4472C4"/>
          <w:left w:val="single" w:sz="4" w:space="4" w:color="4472C4"/>
          <w:bottom w:val="single" w:sz="4" w:space="10" w:color="4472C4"/>
          <w:right w:val="single" w:sz="4" w:space="4" w:color="4472C4"/>
        </w:pBdr>
        <w:spacing w:before="360" w:after="360"/>
        <w:rPr>
          <w:i/>
          <w:color w:val="4472C4"/>
        </w:rPr>
      </w:pPr>
      <w:r>
        <w:rPr>
          <w:b/>
          <w:i/>
          <w:color w:val="4472C4"/>
        </w:rPr>
        <w:t>Was du wissen sollst</w:t>
      </w:r>
      <w:r>
        <w:rPr>
          <w:b/>
          <w:i/>
          <w:color w:val="4472C4"/>
        </w:rPr>
        <w:br/>
      </w:r>
      <w:r>
        <w:rPr>
          <w:i/>
          <w:color w:val="4472C4"/>
        </w:rPr>
        <w:t xml:space="preserve">Mit gerichteten Graphen kann man unterschiedliche </w:t>
      </w:r>
      <w:r w:rsidR="00E4341E">
        <w:rPr>
          <w:i/>
          <w:color w:val="4472C4"/>
        </w:rPr>
        <w:t xml:space="preserve">Zusammenhänge </w:t>
      </w:r>
      <w:r>
        <w:rPr>
          <w:i/>
          <w:color w:val="4472C4"/>
        </w:rPr>
        <w:t xml:space="preserve">zwischen Objekten darstellen. </w:t>
      </w:r>
      <w:r w:rsidR="00E4341E">
        <w:rPr>
          <w:i/>
          <w:color w:val="4472C4"/>
        </w:rPr>
        <w:t>Die zeichnerisch</w:t>
      </w:r>
      <w:r w:rsidR="00E63BED">
        <w:rPr>
          <w:i/>
          <w:color w:val="4472C4"/>
        </w:rPr>
        <w:t xml:space="preserve"> </w:t>
      </w:r>
      <w:r w:rsidR="00094952">
        <w:rPr>
          <w:i/>
          <w:color w:val="4472C4"/>
        </w:rPr>
        <w:t>dargestellten Objekte (wie in Rätsel 13) oder Namen in Kreisen oder Ovale</w:t>
      </w:r>
      <w:r w:rsidR="004D388F">
        <w:rPr>
          <w:i/>
          <w:color w:val="4472C4"/>
        </w:rPr>
        <w:t>n</w:t>
      </w:r>
      <w:r w:rsidR="00094952">
        <w:rPr>
          <w:i/>
          <w:color w:val="4472C4"/>
        </w:rPr>
        <w:t xml:space="preserve"> (wie in Rätsel 14) nennt man Knoten des Gra</w:t>
      </w:r>
      <w:r w:rsidR="004D388F">
        <w:rPr>
          <w:i/>
          <w:color w:val="4472C4"/>
        </w:rPr>
        <w:t>p</w:t>
      </w:r>
      <w:r w:rsidR="00094952">
        <w:rPr>
          <w:i/>
          <w:color w:val="4472C4"/>
        </w:rPr>
        <w:t xml:space="preserve">hen. </w:t>
      </w:r>
    </w:p>
    <w:p w14:paraId="2352A7FE" w14:textId="77777777" w:rsidR="000D281E" w:rsidRDefault="000D281E"/>
    <w:p w14:paraId="5A6685B7" w14:textId="6C7F2A89" w:rsidR="000D281E" w:rsidRDefault="00885845">
      <w:pPr>
        <w:keepNext/>
        <w:keepLines/>
        <w:rPr>
          <w:b/>
          <w:bCs/>
          <w:color w:val="4472C4"/>
          <w:sz w:val="24"/>
          <w:szCs w:val="24"/>
        </w:rPr>
      </w:pPr>
      <w:r>
        <w:rPr>
          <w:noProof/>
          <w:lang w:eastAsia="de-CH"/>
        </w:rPr>
        <mc:AlternateContent>
          <mc:Choice Requires="wpg">
            <w:drawing>
              <wp:inline distT="0" distB="0" distL="0" distR="0" wp14:anchorId="425E6B9F" wp14:editId="07777777">
                <wp:extent cx="353695" cy="306705"/>
                <wp:effectExtent l="0" t="0" r="0" b="0"/>
                <wp:docPr id="205" name="Group 205" descr="P891#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211" name="Group 211"/>
                        <wpg:cNvGrpSpPr/>
                        <wpg:grpSpPr>
                          <a:xfrm>
                            <a:off x="0" y="0"/>
                            <a:ext cx="353160" cy="306000"/>
                            <a:chOff x="0" y="0"/>
                            <a:chExt cx="0" cy="0"/>
                          </a:xfrm>
                        </wpg:grpSpPr>
                        <wps:wsp>
                          <wps:cNvPr id="212" name="Rectangle 212"/>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13"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214"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590EE9D8" id="Group 205" o:spid="_x0000_s1026" alt="P891#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">
                <v:group id="Group 211"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212"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">
                    <v:imagedata r:id="rId10" o:title=""/>
                  </v:shape>
                </v:group>
                <w10:anchorlock/>
              </v:group>
            </w:pict>
          </mc:Fallback>
        </mc:AlternateContent>
      </w:r>
      <w:r>
        <w:rPr>
          <w:b/>
          <w:bCs/>
          <w:color w:val="4472C4" w:themeColor="accent1"/>
          <w:sz w:val="24"/>
          <w:szCs w:val="24"/>
        </w:rPr>
        <w:t xml:space="preserve"> Rätsel 15 – Strassennetz </w:t>
      </w:r>
      <w:r w:rsidR="00C452B9">
        <w:rPr>
          <w:b/>
          <w:bCs/>
          <w:color w:val="4472C4" w:themeColor="accent1"/>
          <w:sz w:val="24"/>
          <w:szCs w:val="24"/>
        </w:rPr>
        <w:t xml:space="preserve">mit Graphen </w:t>
      </w:r>
      <w:r>
        <w:rPr>
          <w:b/>
          <w:bCs/>
          <w:color w:val="4472C4" w:themeColor="accent1"/>
          <w:sz w:val="24"/>
          <w:szCs w:val="24"/>
        </w:rPr>
        <w:t xml:space="preserve">darstellen </w:t>
      </w:r>
    </w:p>
    <w:p w14:paraId="1691C1F6" w14:textId="5B455A8D" w:rsidR="000D281E" w:rsidRDefault="00885845">
      <w:r>
        <w:t xml:space="preserve">Ein Strassennetz </w:t>
      </w:r>
      <w:r w:rsidR="00C452B9">
        <w:t>kann</w:t>
      </w:r>
      <w:r>
        <w:t xml:space="preserve"> mit einem </w:t>
      </w:r>
      <w:r w:rsidRPr="009F6684">
        <w:rPr>
          <w:b/>
          <w:bCs/>
        </w:rPr>
        <w:t>Graphen</w:t>
      </w:r>
      <w:r>
        <w:t xml:space="preserve"> wie folgt</w:t>
      </w:r>
      <w:r w:rsidR="00300A50">
        <w:t xml:space="preserve"> gezeichnet</w:t>
      </w:r>
      <w:r w:rsidR="00C452B9">
        <w:t xml:space="preserve"> werden</w:t>
      </w:r>
      <w:r>
        <w:t xml:space="preserve">: Wenn eine Strasse direkt zwischen Fichtendorf und Birkenwald </w:t>
      </w:r>
      <w:r w:rsidR="00300A50">
        <w:t>verläuft</w:t>
      </w:r>
      <w:r>
        <w:t xml:space="preserve">, verbindet man den Knoten </w:t>
      </w:r>
      <w:r w:rsidR="00300A50">
        <w:t>«</w:t>
      </w:r>
      <w:r>
        <w:t>Fichtendorf</w:t>
      </w:r>
      <w:r w:rsidR="00300A50">
        <w:t>»</w:t>
      </w:r>
      <w:r>
        <w:t xml:space="preserve"> mit dem Knoten </w:t>
      </w:r>
      <w:r w:rsidR="00300A50">
        <w:t>«</w:t>
      </w:r>
      <w:r>
        <w:t>Birkenwald</w:t>
      </w:r>
      <w:r w:rsidR="00300A50">
        <w:t>»</w:t>
      </w:r>
      <w:r>
        <w:t xml:space="preserve"> </w:t>
      </w:r>
      <w:r w:rsidR="00300A50">
        <w:t xml:space="preserve"> durch eine direkte</w:t>
      </w:r>
      <w:r>
        <w:t xml:space="preserve"> Linie.</w:t>
      </w:r>
      <w:r w:rsidR="00300A50">
        <w:t xml:space="preserve"> Auf die Linie wird die Länge der Strasse notiert</w:t>
      </w:r>
      <w:r w:rsidR="00145A16">
        <w:t>.</w:t>
      </w:r>
      <w:r w:rsidR="00300A50">
        <w:t xml:space="preserve"> </w:t>
      </w:r>
    </w:p>
    <w:p w14:paraId="0A821549" w14:textId="77777777" w:rsidR="000D281E" w:rsidRDefault="00885845">
      <w:r>
        <w:rPr>
          <w:noProof/>
          <w:lang w:eastAsia="de-CH"/>
        </w:rPr>
        <w:drawing>
          <wp:inline distT="0" distB="0" distL="0" distR="0" wp14:anchorId="0FA5DD86" wp14:editId="07777777">
            <wp:extent cx="3132455" cy="414655"/>
            <wp:effectExtent l="0" t="0" r="0" b="0"/>
            <wp:docPr id="206" name="image198.png" descr="P8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98.png"/>
                    <pic:cNvPicPr>
                      <a:picLocks noChangeAspect="1" noChangeArrowheads="1"/>
                    </pic:cNvPicPr>
                  </pic:nvPicPr>
                  <pic:blipFill>
                    <a:blip r:embed="rId63"/>
                    <a:stretch>
                      <a:fillRect/>
                    </a:stretch>
                  </pic:blipFill>
                  <pic:spPr bwMode="auto">
                    <a:xfrm>
                      <a:off x="0" y="0"/>
                      <a:ext cx="3132455" cy="414655"/>
                    </a:xfrm>
                    <a:prstGeom prst="rect">
                      <a:avLst/>
                    </a:prstGeom>
                  </pic:spPr>
                </pic:pic>
              </a:graphicData>
            </a:graphic>
          </wp:inline>
        </w:drawing>
      </w:r>
    </w:p>
    <w:p w14:paraId="01B5F46F" w14:textId="415BB32B" w:rsidR="000D281E" w:rsidRDefault="0035252E">
      <w:r>
        <w:t xml:space="preserve">Betrachtet </w:t>
      </w:r>
      <w:r w:rsidR="00300A50">
        <w:t xml:space="preserve">das </w:t>
      </w:r>
      <w:r w:rsidR="00885845">
        <w:t>folgende Strassennetz:</w:t>
      </w:r>
    </w:p>
    <w:p w14:paraId="66FDCF4E" w14:textId="77777777" w:rsidR="000D281E" w:rsidRDefault="00885845">
      <w:r>
        <w:rPr>
          <w:noProof/>
          <w:lang w:eastAsia="de-CH"/>
        </w:rPr>
        <w:drawing>
          <wp:inline distT="0" distB="0" distL="0" distR="0" wp14:anchorId="3B57E583" wp14:editId="07777777">
            <wp:extent cx="5224780" cy="2968625"/>
            <wp:effectExtent l="0" t="0" r="0" b="0"/>
            <wp:docPr id="207" name="image203.png" descr="P8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03.png" descr="A close up of a sign&#10;&#10;Description automatically generated"/>
                    <pic:cNvPicPr>
                      <a:picLocks noChangeAspect="1" noChangeArrowheads="1"/>
                    </pic:cNvPicPr>
                  </pic:nvPicPr>
                  <pic:blipFill>
                    <a:blip r:embed="rId64"/>
                    <a:stretch>
                      <a:fillRect/>
                    </a:stretch>
                  </pic:blipFill>
                  <pic:spPr bwMode="auto">
                    <a:xfrm>
                      <a:off x="0" y="0"/>
                      <a:ext cx="5224780" cy="2968625"/>
                    </a:xfrm>
                    <a:prstGeom prst="rect">
                      <a:avLst/>
                    </a:prstGeom>
                  </pic:spPr>
                </pic:pic>
              </a:graphicData>
            </a:graphic>
          </wp:inline>
        </w:drawing>
      </w:r>
    </w:p>
    <w:p w14:paraId="53933274" w14:textId="77777777" w:rsidR="000D281E" w:rsidRDefault="00885845">
      <w:pPr>
        <w:spacing w:after="0"/>
      </w:pPr>
      <w:r>
        <w:t>Welche der folgenden Aussagen sind richtig:</w:t>
      </w:r>
    </w:p>
    <w:p w14:paraId="0B91AB33" w14:textId="1343D4FE" w:rsidR="000D281E" w:rsidRDefault="00145A16" w:rsidP="00145A16">
      <w:pPr>
        <w:spacing w:after="0"/>
      </w:pPr>
      <w:r>
        <w:rPr>
          <w:color w:val="000000"/>
        </w:rPr>
        <w:t>a)</w:t>
      </w:r>
      <w:r>
        <w:rPr>
          <w:color w:val="000000"/>
        </w:rPr>
        <w:tab/>
      </w:r>
      <w:r w:rsidR="00885845">
        <w:rPr>
          <w:color w:val="000000"/>
        </w:rPr>
        <w:t>Man kann direkt von Fichtendorf nach Apfeltal, ohne über eine andere Ortschaft zu fahren.</w:t>
      </w:r>
    </w:p>
    <w:p w14:paraId="1616AA6B" w14:textId="60F941F6" w:rsidR="000D281E" w:rsidRDefault="00145A16" w:rsidP="00145A16">
      <w:pPr>
        <w:spacing w:after="0"/>
      </w:pPr>
      <w:r>
        <w:rPr>
          <w:color w:val="000000"/>
        </w:rPr>
        <w:t>b)</w:t>
      </w:r>
      <w:r>
        <w:rPr>
          <w:color w:val="000000"/>
        </w:rPr>
        <w:tab/>
      </w:r>
      <w:r w:rsidR="00885845">
        <w:rPr>
          <w:color w:val="000000"/>
        </w:rPr>
        <w:t xml:space="preserve">Man kann direkt </w:t>
      </w:r>
      <w:r w:rsidR="007B63BE">
        <w:rPr>
          <w:color w:val="000000"/>
        </w:rPr>
        <w:t xml:space="preserve">von </w:t>
      </w:r>
      <w:r w:rsidR="00885845">
        <w:rPr>
          <w:color w:val="000000"/>
        </w:rPr>
        <w:t>E</w:t>
      </w:r>
      <w:r w:rsidR="0013623A">
        <w:rPr>
          <w:color w:val="000000"/>
        </w:rPr>
        <w:t>rlen</w:t>
      </w:r>
      <w:r w:rsidR="00885845">
        <w:rPr>
          <w:color w:val="000000"/>
        </w:rPr>
        <w:t xml:space="preserve">dorf </w:t>
      </w:r>
      <w:r w:rsidR="007B63BE">
        <w:rPr>
          <w:color w:val="000000"/>
        </w:rPr>
        <w:t xml:space="preserve">nach </w:t>
      </w:r>
      <w:r w:rsidR="00885845">
        <w:rPr>
          <w:color w:val="000000"/>
        </w:rPr>
        <w:t>Birkenwald.</w:t>
      </w:r>
    </w:p>
    <w:p w14:paraId="31028B2E" w14:textId="41B0184F" w:rsidR="000D281E" w:rsidRDefault="00145A16" w:rsidP="00145A16">
      <w:pPr>
        <w:spacing w:after="0"/>
        <w:ind w:left="720" w:hanging="720"/>
      </w:pPr>
      <w:r>
        <w:rPr>
          <w:color w:val="000000"/>
        </w:rPr>
        <w:t>c)</w:t>
      </w:r>
      <w:r>
        <w:rPr>
          <w:color w:val="000000"/>
        </w:rPr>
        <w:tab/>
      </w:r>
      <w:r w:rsidR="00885845">
        <w:rPr>
          <w:color w:val="000000"/>
        </w:rPr>
        <w:t>Man kann von Fichtendorf über Erlendorf und Apfeltal nach Tannenberg fahren, aber das ist nicht der kürzeste Weg.</w:t>
      </w:r>
    </w:p>
    <w:p w14:paraId="28F22CE2" w14:textId="1BA15BA7" w:rsidR="000D281E" w:rsidRDefault="00145A16" w:rsidP="00145A16">
      <w:pPr>
        <w:spacing w:after="0"/>
      </w:pPr>
      <w:r>
        <w:rPr>
          <w:color w:val="000000"/>
        </w:rPr>
        <w:t>d)</w:t>
      </w:r>
      <w:r>
        <w:rPr>
          <w:color w:val="000000"/>
        </w:rPr>
        <w:tab/>
      </w:r>
      <w:r w:rsidR="00885845">
        <w:rPr>
          <w:color w:val="000000"/>
        </w:rPr>
        <w:t>Die kürzeste Strecke von Tannenberg nach Fichtendorf ist 15 km lang.</w:t>
      </w:r>
    </w:p>
    <w:p w14:paraId="1B8012A1" w14:textId="3C95FC35" w:rsidR="000D281E" w:rsidRPr="00054617" w:rsidRDefault="00145A16" w:rsidP="00145A16">
      <w:pPr>
        <w:ind w:left="720" w:hanging="720"/>
      </w:pPr>
      <w:r>
        <w:rPr>
          <w:color w:val="000000" w:themeColor="text1"/>
        </w:rPr>
        <w:t>e)</w:t>
      </w:r>
      <w:r>
        <w:rPr>
          <w:color w:val="000000" w:themeColor="text1"/>
        </w:rPr>
        <w:tab/>
      </w:r>
      <w:r w:rsidR="00885845">
        <w:rPr>
          <w:color w:val="000000" w:themeColor="text1"/>
        </w:rPr>
        <w:t xml:space="preserve">Die direkte Strasse zwischen </w:t>
      </w:r>
      <w:r w:rsidR="0013623A">
        <w:rPr>
          <w:color w:val="000000" w:themeColor="text1"/>
        </w:rPr>
        <w:t>Erlendorf</w:t>
      </w:r>
      <w:r w:rsidR="00885845">
        <w:rPr>
          <w:color w:val="000000" w:themeColor="text1"/>
        </w:rPr>
        <w:t xml:space="preserve"> und Birkenwald ist die kürzeste Verbindung zwischen </w:t>
      </w:r>
      <w:r w:rsidR="0013623A">
        <w:rPr>
          <w:color w:val="000000" w:themeColor="text1"/>
        </w:rPr>
        <w:t xml:space="preserve">Erlendorf </w:t>
      </w:r>
      <w:r w:rsidR="00885845">
        <w:rPr>
          <w:color w:val="000000" w:themeColor="text1"/>
        </w:rPr>
        <w:t>und Birkenwald.</w:t>
      </w:r>
    </w:p>
    <w:p w14:paraId="693D3B25" w14:textId="083EFAE9" w:rsidR="00DB1BFE" w:rsidRDefault="00885845" w:rsidP="0013623A">
      <w:pPr>
        <w:keepNext/>
        <w:keepLines/>
        <w:pBdr>
          <w:top w:val="single" w:sz="4" w:space="10" w:color="4472C4"/>
          <w:left w:val="single" w:sz="4" w:space="4" w:color="4472C4"/>
          <w:bottom w:val="single" w:sz="4" w:space="10" w:color="4472C4"/>
          <w:right w:val="single" w:sz="4" w:space="4" w:color="4472C4"/>
        </w:pBdr>
        <w:spacing w:before="360" w:after="360"/>
        <w:rPr>
          <w:i/>
          <w:iCs/>
          <w:color w:val="4472C4" w:themeColor="accent1"/>
        </w:rPr>
      </w:pPr>
      <w:r>
        <w:rPr>
          <w:b/>
          <w:bCs/>
          <w:i/>
          <w:iCs/>
          <w:color w:val="4472C4" w:themeColor="accent1"/>
        </w:rPr>
        <w:lastRenderedPageBreak/>
        <w:t>Was du wissen sollst</w:t>
      </w:r>
      <w:r>
        <w:br/>
      </w:r>
      <w:r w:rsidRPr="009F6684">
        <w:rPr>
          <w:b/>
          <w:bCs/>
          <w:i/>
          <w:iCs/>
          <w:color w:val="4472C4" w:themeColor="accent1"/>
        </w:rPr>
        <w:t>Graphen</w:t>
      </w:r>
      <w:r>
        <w:rPr>
          <w:i/>
          <w:iCs/>
          <w:color w:val="4472C4" w:themeColor="accent1"/>
        </w:rPr>
        <w:t xml:space="preserve"> bestehen aus </w:t>
      </w:r>
      <w:r w:rsidRPr="009F6684">
        <w:rPr>
          <w:b/>
          <w:bCs/>
          <w:i/>
          <w:iCs/>
          <w:color w:val="4472C4" w:themeColor="accent1"/>
        </w:rPr>
        <w:t>Knoten</w:t>
      </w:r>
      <w:r>
        <w:rPr>
          <w:i/>
          <w:iCs/>
          <w:color w:val="4472C4" w:themeColor="accent1"/>
        </w:rPr>
        <w:t xml:space="preserve"> und </w:t>
      </w:r>
      <w:r w:rsidRPr="009F6684">
        <w:rPr>
          <w:b/>
          <w:bCs/>
          <w:i/>
          <w:iCs/>
          <w:color w:val="4472C4" w:themeColor="accent1"/>
        </w:rPr>
        <w:t>Linien</w:t>
      </w:r>
      <w:r>
        <w:rPr>
          <w:i/>
          <w:iCs/>
          <w:color w:val="4472C4" w:themeColor="accent1"/>
        </w:rPr>
        <w:t xml:space="preserve"> zwischen den Knoten. Die Linien nennt man </w:t>
      </w:r>
      <w:r>
        <w:rPr>
          <w:b/>
          <w:bCs/>
          <w:i/>
          <w:iCs/>
          <w:color w:val="4472C4" w:themeColor="accent1"/>
        </w:rPr>
        <w:t xml:space="preserve">Verbindungen </w:t>
      </w:r>
      <w:r>
        <w:rPr>
          <w:i/>
          <w:iCs/>
          <w:color w:val="4472C4" w:themeColor="accent1"/>
        </w:rPr>
        <w:t>oder auch</w:t>
      </w:r>
      <w:r>
        <w:rPr>
          <w:b/>
          <w:bCs/>
          <w:i/>
          <w:iCs/>
          <w:color w:val="4472C4" w:themeColor="accent1"/>
        </w:rPr>
        <w:t xml:space="preserve"> Kanten</w:t>
      </w:r>
      <w:r>
        <w:rPr>
          <w:i/>
          <w:iCs/>
          <w:color w:val="4472C4" w:themeColor="accent1"/>
        </w:rPr>
        <w:t xml:space="preserve">. Im Unterschied zu Pfeilen (gerichteten Linien) haben die </w:t>
      </w:r>
      <w:r w:rsidR="009F6684" w:rsidRPr="0013623A">
        <w:rPr>
          <w:i/>
          <w:iCs/>
          <w:color w:val="4472C4" w:themeColor="accent1"/>
        </w:rPr>
        <w:t>Linien</w:t>
      </w:r>
      <w:r>
        <w:rPr>
          <w:i/>
          <w:iCs/>
          <w:color w:val="4472C4" w:themeColor="accent1"/>
        </w:rPr>
        <w:t xml:space="preserve"> (Kanten) keine Richtung. Die Graphen eignen sich beispielsweise gut dafür, Verkehrsnetze darzustellen. In die Knoten kann man die Namen der Objekte (hier Ortschaften) schreiben </w:t>
      </w:r>
      <w:r w:rsidR="0013623A">
        <w:rPr>
          <w:i/>
          <w:iCs/>
          <w:color w:val="4472C4" w:themeColor="accent1"/>
        </w:rPr>
        <w:t>oder sie anders zeichnerisch darstellen.</w:t>
      </w:r>
      <w:r w:rsidR="0013623A">
        <w:rPr>
          <w:b/>
          <w:i/>
          <w:iCs/>
          <w:color w:val="FF0000"/>
        </w:rPr>
        <w:t xml:space="preserve"> </w:t>
      </w:r>
      <w:r w:rsidR="00145A16">
        <w:rPr>
          <w:i/>
          <w:iCs/>
          <w:color w:val="4472C4" w:themeColor="accent1"/>
        </w:rPr>
        <w:t>Auf</w:t>
      </w:r>
      <w:r w:rsidR="00DB1BFE">
        <w:rPr>
          <w:i/>
          <w:iCs/>
          <w:color w:val="4472C4" w:themeColor="accent1"/>
        </w:rPr>
        <w:t xml:space="preserve"> die Kanten können wichtige Informationen </w:t>
      </w:r>
      <w:r w:rsidR="0013623A">
        <w:rPr>
          <w:i/>
          <w:iCs/>
          <w:color w:val="4472C4" w:themeColor="accent1"/>
        </w:rPr>
        <w:t xml:space="preserve">über die Beziehungen zwischen </w:t>
      </w:r>
      <w:r w:rsidR="00DB1BFE">
        <w:rPr>
          <w:i/>
          <w:iCs/>
          <w:color w:val="4472C4" w:themeColor="accent1"/>
        </w:rPr>
        <w:t xml:space="preserve">den Objekten (hier die Entfernung zwischen den Ortschaften) </w:t>
      </w:r>
      <w:r w:rsidR="0035252E">
        <w:rPr>
          <w:i/>
          <w:iCs/>
          <w:color w:val="4472C4" w:themeColor="accent1"/>
        </w:rPr>
        <w:t>notiert</w:t>
      </w:r>
      <w:r w:rsidR="00DB1BFE">
        <w:rPr>
          <w:i/>
          <w:iCs/>
          <w:color w:val="4472C4" w:themeColor="accent1"/>
        </w:rPr>
        <w:t xml:space="preserve"> werden.</w:t>
      </w:r>
    </w:p>
    <w:p w14:paraId="0DA23E83" w14:textId="77777777" w:rsidR="00054617" w:rsidRDefault="00054617" w:rsidP="00054617"/>
    <w:p w14:paraId="7E832083" w14:textId="77777777" w:rsidR="000D281E" w:rsidRDefault="00885845">
      <w:pPr>
        <w:keepNext/>
        <w:keepLines/>
        <w:rPr>
          <w:b/>
          <w:color w:val="4472C4"/>
          <w:sz w:val="24"/>
          <w:szCs w:val="24"/>
        </w:rPr>
      </w:pPr>
      <w:r>
        <w:rPr>
          <w:b/>
          <w:color w:val="4472C4"/>
          <w:sz w:val="24"/>
          <w:szCs w:val="24"/>
        </w:rPr>
        <w:t>Rätsel 16 – Inseln mit Brücken verbinden</w:t>
      </w:r>
    </w:p>
    <w:p w14:paraId="75CA68FE" w14:textId="0673F795" w:rsidR="000D281E" w:rsidRDefault="00885845">
      <w:r>
        <w:t xml:space="preserve">Die </w:t>
      </w:r>
      <w:r w:rsidR="008D1A6E">
        <w:t>Flusslandschaft</w:t>
      </w:r>
      <w:r>
        <w:t xml:space="preserve"> besteht aus </w:t>
      </w:r>
      <w:r w:rsidR="007A6186">
        <w:t xml:space="preserve">den </w:t>
      </w:r>
      <w:r>
        <w:t>5 Inseln</w:t>
      </w:r>
      <w:r w:rsidR="007A6186">
        <w:t xml:space="preserve"> </w:t>
      </w:r>
      <w:r>
        <w:t xml:space="preserve">A (Abendland), B (Biberburg), C </w:t>
      </w:r>
      <w:r w:rsidR="007A6186">
        <w:t xml:space="preserve">(Catapulco), W (Wiesland) und </w:t>
      </w:r>
      <w:r>
        <w:t>E (Eichland)</w:t>
      </w:r>
      <w:r w:rsidR="007A6186">
        <w:t xml:space="preserve"> sowie den beiden Ufern</w:t>
      </w:r>
      <w:r>
        <w:t xml:space="preserve"> G (Grashügel) und P (Porto). </w:t>
      </w:r>
    </w:p>
    <w:p w14:paraId="3BEE236D" w14:textId="77777777" w:rsidR="000D281E" w:rsidRDefault="00885845">
      <w:r>
        <w:rPr>
          <w:noProof/>
          <w:lang w:eastAsia="de-CH"/>
        </w:rPr>
        <w:drawing>
          <wp:inline distT="0" distB="0" distL="0" distR="0" wp14:anchorId="2E56ED4C" wp14:editId="07777777">
            <wp:extent cx="4928870" cy="2840990"/>
            <wp:effectExtent l="0" t="0" r="0" b="0"/>
            <wp:docPr id="208" name="image206.png" descr="P9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06.png"/>
                    <pic:cNvPicPr>
                      <a:picLocks noChangeAspect="1" noChangeArrowheads="1"/>
                    </pic:cNvPicPr>
                  </pic:nvPicPr>
                  <pic:blipFill>
                    <a:blip r:embed="rId65"/>
                    <a:stretch>
                      <a:fillRect/>
                    </a:stretch>
                  </pic:blipFill>
                  <pic:spPr bwMode="auto">
                    <a:xfrm>
                      <a:off x="0" y="0"/>
                      <a:ext cx="4928870" cy="2840990"/>
                    </a:xfrm>
                    <a:prstGeom prst="rect">
                      <a:avLst/>
                    </a:prstGeom>
                  </pic:spPr>
                </pic:pic>
              </a:graphicData>
            </a:graphic>
          </wp:inline>
        </w:drawing>
      </w:r>
    </w:p>
    <w:p w14:paraId="0CCC0888" w14:textId="38E61846" w:rsidR="000D281E" w:rsidRDefault="004D473C">
      <w:r>
        <w:t xml:space="preserve">Es wurden sieben Brücken gebaut, damit die </w:t>
      </w:r>
      <w:r w:rsidR="00885845">
        <w:t xml:space="preserve">Touristen </w:t>
      </w:r>
      <w:r>
        <w:t xml:space="preserve">und Touristinnen zu Fuss </w:t>
      </w:r>
      <w:r w:rsidR="0093015C">
        <w:t>alle Orte erreichen</w:t>
      </w:r>
      <w:r>
        <w:t>. Die Brücken sind nummeriert.</w:t>
      </w:r>
      <w:r w:rsidR="00885845">
        <w:t xml:space="preserve"> </w:t>
      </w:r>
    </w:p>
    <w:tbl>
      <w:tblPr>
        <w:tblW w:w="9026" w:type="dxa"/>
        <w:tblLook w:val="06A0" w:firstRow="1" w:lastRow="0" w:firstColumn="1" w:lastColumn="0" w:noHBand="1" w:noVBand="1"/>
      </w:tblPr>
      <w:tblGrid>
        <w:gridCol w:w="1005"/>
        <w:gridCol w:w="8021"/>
      </w:tblGrid>
      <w:tr w:rsidR="000D281E" w14:paraId="394B0993" w14:textId="77777777">
        <w:tc>
          <w:tcPr>
            <w:tcW w:w="824" w:type="dxa"/>
            <w:shd w:val="clear" w:color="auto" w:fill="auto"/>
          </w:tcPr>
          <w:p w14:paraId="4A990D24" w14:textId="77777777" w:rsidR="000D281E" w:rsidRDefault="00885845">
            <w:pPr>
              <w:rPr>
                <w:b/>
                <w:bCs/>
                <w:color w:val="4472C4" w:themeColor="accent1"/>
                <w:sz w:val="24"/>
                <w:szCs w:val="24"/>
              </w:rPr>
            </w:pPr>
            <w:r>
              <w:rPr>
                <w:noProof/>
                <w:lang w:eastAsia="de-CH"/>
              </w:rPr>
              <w:drawing>
                <wp:inline distT="0" distB="0" distL="0" distR="0" wp14:anchorId="4F971F75" wp14:editId="07777777">
                  <wp:extent cx="208280" cy="337820"/>
                  <wp:effectExtent l="0" t="0" r="0" b="0"/>
                  <wp:docPr id="209" name="Bild30" descr="P908C1T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ild30"/>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p>
        </w:tc>
        <w:tc>
          <w:tcPr>
            <w:tcW w:w="8201" w:type="dxa"/>
            <w:shd w:val="clear" w:color="auto" w:fill="auto"/>
          </w:tcPr>
          <w:p w14:paraId="6476C8DA" w14:textId="5C86B7B0" w:rsidR="000D281E" w:rsidRDefault="00BC5739" w:rsidP="00BC5739">
            <w:pPr>
              <w:numPr>
                <w:ilvl w:val="0"/>
                <w:numId w:val="4"/>
              </w:numPr>
              <w:spacing w:after="0"/>
            </w:pPr>
            <w:r>
              <w:rPr>
                <w:color w:val="000000" w:themeColor="text1"/>
              </w:rPr>
              <w:t xml:space="preserve">In der obigen Abbildung ist die Landschaft </w:t>
            </w:r>
            <w:r w:rsidR="0013623A">
              <w:rPr>
                <w:color w:val="000000" w:themeColor="text1"/>
              </w:rPr>
              <w:t>übersichtlich gezeichnet</w:t>
            </w:r>
            <w:r>
              <w:rPr>
                <w:color w:val="000000" w:themeColor="text1"/>
              </w:rPr>
              <w:t xml:space="preserve"> </w:t>
            </w:r>
            <w:r w:rsidR="00E9242B">
              <w:rPr>
                <w:color w:val="000000" w:themeColor="text1"/>
              </w:rPr>
              <w:t>und</w:t>
            </w:r>
            <w:r w:rsidR="0013623A">
              <w:rPr>
                <w:color w:val="000000" w:themeColor="text1"/>
              </w:rPr>
              <w:t xml:space="preserve"> </w:t>
            </w:r>
            <w:r w:rsidR="00885845">
              <w:rPr>
                <w:color w:val="000000" w:themeColor="text1"/>
              </w:rPr>
              <w:t>die Wege</w:t>
            </w:r>
            <w:r w:rsidR="00E9242B">
              <w:rPr>
                <w:color w:val="000000" w:themeColor="text1"/>
              </w:rPr>
              <w:t xml:space="preserve"> können</w:t>
            </w:r>
            <w:r w:rsidR="00885845">
              <w:rPr>
                <w:color w:val="000000" w:themeColor="text1"/>
              </w:rPr>
              <w:t xml:space="preserve"> sehr anschaulich </w:t>
            </w:r>
            <w:r w:rsidR="00E9242B">
              <w:rPr>
                <w:color w:val="000000" w:themeColor="text1"/>
              </w:rPr>
              <w:t>beschrieben werden</w:t>
            </w:r>
            <w:r w:rsidR="00885845">
              <w:rPr>
                <w:color w:val="000000" w:themeColor="text1"/>
              </w:rPr>
              <w:t xml:space="preserve">. Zum Beispiel kann </w:t>
            </w:r>
            <w:r w:rsidR="0093015C">
              <w:rPr>
                <w:color w:val="000000" w:themeColor="text1"/>
              </w:rPr>
              <w:t>der</w:t>
            </w:r>
            <w:r w:rsidR="00885845">
              <w:rPr>
                <w:color w:val="000000" w:themeColor="text1"/>
              </w:rPr>
              <w:t xml:space="preserve"> </w:t>
            </w:r>
            <w:r w:rsidR="00885845" w:rsidRPr="009F6684">
              <w:rPr>
                <w:b/>
                <w:bCs/>
                <w:color w:val="000000" w:themeColor="text1"/>
              </w:rPr>
              <w:t>Weg</w:t>
            </w:r>
            <w:r w:rsidR="00885845">
              <w:rPr>
                <w:color w:val="000000" w:themeColor="text1"/>
              </w:rPr>
              <w:t xml:space="preserve"> von G nach C über die Inseln B und E wie folgt </w:t>
            </w:r>
            <w:r w:rsidR="007A6186">
              <w:rPr>
                <w:color w:val="000000" w:themeColor="text1"/>
              </w:rPr>
              <w:t>beschrieben</w:t>
            </w:r>
            <w:r w:rsidR="0093015C">
              <w:rPr>
                <w:color w:val="000000" w:themeColor="text1"/>
              </w:rPr>
              <w:t xml:space="preserve"> werden</w:t>
            </w:r>
            <w:r w:rsidR="00885845">
              <w:rPr>
                <w:color w:val="000000" w:themeColor="text1"/>
              </w:rPr>
              <w:t>:</w:t>
            </w:r>
            <w:r w:rsidR="00885845">
              <w:br/>
            </w:r>
            <w:r w:rsidR="00885845">
              <w:rPr>
                <w:noProof/>
                <w:lang w:eastAsia="de-CH"/>
              </w:rPr>
              <w:drawing>
                <wp:inline distT="0" distB="0" distL="0" distR="0" wp14:anchorId="7B603D91" wp14:editId="07777777">
                  <wp:extent cx="2413000" cy="328295"/>
                  <wp:effectExtent l="0" t="0" r="0" b="0"/>
                  <wp:docPr id="210" name="image204.png" descr="P909L12C2T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04.png"/>
                          <pic:cNvPicPr>
                            <a:picLocks noChangeAspect="1" noChangeArrowheads="1"/>
                          </pic:cNvPicPr>
                        </pic:nvPicPr>
                        <pic:blipFill>
                          <a:blip r:embed="rId66"/>
                          <a:stretch>
                            <a:fillRect/>
                          </a:stretch>
                        </pic:blipFill>
                        <pic:spPr bwMode="auto">
                          <a:xfrm>
                            <a:off x="0" y="0"/>
                            <a:ext cx="2413000" cy="328295"/>
                          </a:xfrm>
                          <a:prstGeom prst="rect">
                            <a:avLst/>
                          </a:prstGeom>
                        </pic:spPr>
                      </pic:pic>
                    </a:graphicData>
                  </a:graphic>
                </wp:inline>
              </w:drawing>
            </w:r>
            <w:r w:rsidR="00885845">
              <w:rPr>
                <w:color w:val="000000" w:themeColor="text1"/>
              </w:rPr>
              <w:t xml:space="preserve"> </w:t>
            </w:r>
            <w:r w:rsidR="00885845">
              <w:br/>
            </w:r>
            <w:r w:rsidR="00885845">
              <w:rPr>
                <w:color w:val="000000" w:themeColor="text1"/>
              </w:rPr>
              <w:t>oder noch kürzer</w:t>
            </w:r>
            <w:r w:rsidR="0013623A">
              <w:rPr>
                <w:color w:val="000000" w:themeColor="text1"/>
              </w:rPr>
              <w:t>e Darstellung</w:t>
            </w:r>
            <w:r w:rsidR="00E63BED">
              <w:rPr>
                <w:color w:val="000000" w:themeColor="text1"/>
              </w:rPr>
              <w:t>en</w:t>
            </w:r>
            <w:r w:rsidR="00885845">
              <w:rPr>
                <w:color w:val="000000" w:themeColor="text1"/>
              </w:rPr>
              <w:t>: G, B, E, C oder 2, 4, 6.</w:t>
            </w:r>
            <w:r w:rsidR="00885845">
              <w:br/>
            </w:r>
            <w:r w:rsidR="00885845">
              <w:br/>
            </w:r>
            <w:r w:rsidR="00885845">
              <w:rPr>
                <w:color w:val="000000" w:themeColor="text1"/>
              </w:rPr>
              <w:t xml:space="preserve">Gibt es einen anderen Weg von G nach C? </w:t>
            </w:r>
            <w:r w:rsidR="00D358B5">
              <w:rPr>
                <w:color w:val="000000" w:themeColor="text1"/>
              </w:rPr>
              <w:t>Suche</w:t>
            </w:r>
            <w:r w:rsidR="007A6186">
              <w:rPr>
                <w:color w:val="000000" w:themeColor="text1"/>
              </w:rPr>
              <w:t xml:space="preserve"> </w:t>
            </w:r>
            <w:r w:rsidR="00885845">
              <w:rPr>
                <w:color w:val="000000" w:themeColor="text1"/>
              </w:rPr>
              <w:t xml:space="preserve">nur Wege, die </w:t>
            </w:r>
            <w:r w:rsidR="00D358B5">
              <w:rPr>
                <w:color w:val="000000" w:themeColor="text1"/>
              </w:rPr>
              <w:t xml:space="preserve">nicht </w:t>
            </w:r>
            <w:r w:rsidR="00885845">
              <w:rPr>
                <w:color w:val="000000" w:themeColor="text1"/>
              </w:rPr>
              <w:t xml:space="preserve">zweimal über den gleichen Ort </w:t>
            </w:r>
            <w:r w:rsidR="00D358B5">
              <w:rPr>
                <w:color w:val="000000" w:themeColor="text1"/>
              </w:rPr>
              <w:t>führen</w:t>
            </w:r>
            <w:r w:rsidR="0013623A">
              <w:rPr>
                <w:color w:val="000000" w:themeColor="text1"/>
              </w:rPr>
              <w:t xml:space="preserve">. Es darf </w:t>
            </w:r>
            <w:r w:rsidR="00885845">
              <w:rPr>
                <w:color w:val="000000" w:themeColor="text1"/>
              </w:rPr>
              <w:t xml:space="preserve">also kein Buchstabe in der </w:t>
            </w:r>
            <w:r w:rsidR="007A6186">
              <w:rPr>
                <w:color w:val="000000" w:themeColor="text1"/>
              </w:rPr>
              <w:t>Beschreibung</w:t>
            </w:r>
            <w:r w:rsidR="0093015C">
              <w:rPr>
                <w:color w:val="000000" w:themeColor="text1"/>
              </w:rPr>
              <w:t xml:space="preserve"> </w:t>
            </w:r>
            <w:r w:rsidR="00885845">
              <w:rPr>
                <w:color w:val="000000" w:themeColor="text1"/>
              </w:rPr>
              <w:t>zweimal vor</w:t>
            </w:r>
            <w:r w:rsidR="00D358B5">
              <w:rPr>
                <w:color w:val="000000" w:themeColor="text1"/>
              </w:rPr>
              <w:t>kommen</w:t>
            </w:r>
            <w:r w:rsidR="00885845">
              <w:rPr>
                <w:color w:val="000000" w:themeColor="text1"/>
              </w:rPr>
              <w:t>.</w:t>
            </w:r>
            <w:r w:rsidR="00885845">
              <w:br/>
            </w:r>
            <w:r w:rsidR="00885845">
              <w:br/>
            </w:r>
            <w:r w:rsidR="007A6186">
              <w:rPr>
                <w:color w:val="000000" w:themeColor="text1"/>
              </w:rPr>
              <w:t xml:space="preserve">Beschreibe </w:t>
            </w:r>
            <w:r w:rsidR="00885845">
              <w:rPr>
                <w:color w:val="000000" w:themeColor="text1"/>
              </w:rPr>
              <w:t>alle möglichen Wege von A nach P</w:t>
            </w:r>
            <w:r w:rsidR="0093015C">
              <w:rPr>
                <w:color w:val="000000" w:themeColor="text1"/>
              </w:rPr>
              <w:t xml:space="preserve"> dar</w:t>
            </w:r>
            <w:r w:rsidR="00885845">
              <w:rPr>
                <w:color w:val="000000" w:themeColor="text1"/>
              </w:rPr>
              <w:t>.</w:t>
            </w:r>
            <w:r w:rsidR="00164643">
              <w:rPr>
                <w:color w:val="000000" w:themeColor="text1"/>
              </w:rPr>
              <w:t xml:space="preserve"> </w:t>
            </w:r>
            <w:r w:rsidR="007A6186">
              <w:rPr>
                <w:color w:val="000000" w:themeColor="text1"/>
              </w:rPr>
              <w:t xml:space="preserve">Zeichne die Wege auf die KV </w:t>
            </w:r>
            <w:r w:rsidR="00396843">
              <w:rPr>
                <w:color w:val="000000" w:themeColor="text1"/>
              </w:rPr>
              <w:t>8</w:t>
            </w:r>
            <w:r w:rsidR="007A6186">
              <w:rPr>
                <w:color w:val="000000" w:themeColor="text1"/>
              </w:rPr>
              <w:t>.</w:t>
            </w:r>
            <w:r w:rsidR="00885845">
              <w:br/>
            </w:r>
          </w:p>
        </w:tc>
      </w:tr>
      <w:tr w:rsidR="000D281E" w14:paraId="51E13782" w14:textId="77777777">
        <w:tc>
          <w:tcPr>
            <w:tcW w:w="824" w:type="dxa"/>
            <w:shd w:val="clear" w:color="auto" w:fill="auto"/>
          </w:tcPr>
          <w:p w14:paraId="603CC4DB" w14:textId="77777777" w:rsidR="000D281E" w:rsidRDefault="00885845">
            <w:pPr>
              <w:rPr>
                <w:b/>
                <w:bCs/>
                <w:color w:val="4472C4" w:themeColor="accent1"/>
                <w:sz w:val="24"/>
                <w:szCs w:val="24"/>
              </w:rPr>
            </w:pPr>
            <w:r>
              <w:rPr>
                <w:noProof/>
                <w:lang w:eastAsia="de-CH"/>
              </w:rPr>
              <w:lastRenderedPageBreak/>
              <mc:AlternateContent>
                <mc:Choice Requires="wpg">
                  <w:drawing>
                    <wp:inline distT="0" distB="0" distL="0" distR="0" wp14:anchorId="49E26B2B" wp14:editId="07777777">
                      <wp:extent cx="353695" cy="306705"/>
                      <wp:effectExtent l="0" t="0" r="0" b="0"/>
                      <wp:docPr id="145" name="Group 145" descr="P911L12C3T26#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146" name="Group 146"/>
                              <wpg:cNvGrpSpPr/>
                              <wpg:grpSpPr>
                                <a:xfrm>
                                  <a:off x="0" y="0"/>
                                  <a:ext cx="353160" cy="306000"/>
                                  <a:chOff x="0" y="0"/>
                                  <a:chExt cx="0" cy="0"/>
                                </a:xfrm>
                              </wpg:grpSpPr>
                              <wps:wsp>
                                <wps:cNvPr id="178" name="Rectangle 178"/>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82"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183"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6A84A00E" id="Group 145" o:spid="_x0000_s1026" alt="P911L12C3T26#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">
                      <v:group id="Group 146"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rect id="Rectangle 178"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">
                          <v:imagedata r:id="rId10" o:title=""/>
                        </v:shape>
                      </v:group>
                      <w10:anchorlock/>
                    </v:group>
                  </w:pict>
                </mc:Fallback>
              </mc:AlternateContent>
            </w:r>
          </w:p>
        </w:tc>
        <w:tc>
          <w:tcPr>
            <w:tcW w:w="8201" w:type="dxa"/>
            <w:shd w:val="clear" w:color="auto" w:fill="auto"/>
          </w:tcPr>
          <w:p w14:paraId="14CEB235" w14:textId="6E6BFD3A" w:rsidR="000D281E" w:rsidRPr="008F6694" w:rsidRDefault="00885845" w:rsidP="00A3440F">
            <w:pPr>
              <w:numPr>
                <w:ilvl w:val="0"/>
                <w:numId w:val="4"/>
              </w:numPr>
              <w:spacing w:after="0"/>
            </w:pPr>
            <w:r>
              <w:rPr>
                <w:color w:val="000000" w:themeColor="text1"/>
              </w:rPr>
              <w:t xml:space="preserve">Eine Brücke </w:t>
            </w:r>
            <w:r w:rsidR="005C31BA">
              <w:rPr>
                <w:color w:val="000000" w:themeColor="text1"/>
              </w:rPr>
              <w:t xml:space="preserve">bezeichnet man als </w:t>
            </w:r>
            <w:r w:rsidRPr="009F6684">
              <w:rPr>
                <w:b/>
                <w:bCs/>
                <w:color w:val="000000" w:themeColor="text1"/>
              </w:rPr>
              <w:t>kritisch</w:t>
            </w:r>
            <w:r>
              <w:rPr>
                <w:color w:val="000000" w:themeColor="text1"/>
              </w:rPr>
              <w:t xml:space="preserve">, wenn </w:t>
            </w:r>
            <w:r w:rsidR="004D388F">
              <w:rPr>
                <w:color w:val="000000" w:themeColor="text1"/>
              </w:rPr>
              <w:t xml:space="preserve">es </w:t>
            </w:r>
            <w:r>
              <w:rPr>
                <w:color w:val="000000" w:themeColor="text1"/>
              </w:rPr>
              <w:t xml:space="preserve">nicht mehr </w:t>
            </w:r>
            <w:r w:rsidR="004D388F">
              <w:rPr>
                <w:color w:val="000000" w:themeColor="text1"/>
              </w:rPr>
              <w:t xml:space="preserve">möglich ist </w:t>
            </w:r>
            <w:r w:rsidR="005C31BA">
              <w:rPr>
                <w:color w:val="000000" w:themeColor="text1"/>
              </w:rPr>
              <w:t xml:space="preserve">von jedem Ort zu jedem anderen Ort zu Fuss </w:t>
            </w:r>
            <w:r w:rsidR="004D388F">
              <w:rPr>
                <w:color w:val="000000" w:themeColor="text1"/>
              </w:rPr>
              <w:t xml:space="preserve">zu </w:t>
            </w:r>
            <w:r w:rsidR="005C31BA">
              <w:rPr>
                <w:color w:val="000000" w:themeColor="text1"/>
              </w:rPr>
              <w:t>gehen</w:t>
            </w:r>
            <w:r>
              <w:rPr>
                <w:color w:val="000000" w:themeColor="text1"/>
              </w:rPr>
              <w:t xml:space="preserve">, </w:t>
            </w:r>
            <w:r w:rsidR="007A6186">
              <w:rPr>
                <w:color w:val="000000" w:themeColor="text1"/>
              </w:rPr>
              <w:t>falls</w:t>
            </w:r>
            <w:r w:rsidR="00C452B9">
              <w:rPr>
                <w:color w:val="000000" w:themeColor="text1"/>
              </w:rPr>
              <w:t xml:space="preserve"> </w:t>
            </w:r>
            <w:r w:rsidR="00913E28">
              <w:rPr>
                <w:color w:val="000000" w:themeColor="text1"/>
              </w:rPr>
              <w:t xml:space="preserve">die </w:t>
            </w:r>
            <w:r>
              <w:rPr>
                <w:color w:val="000000" w:themeColor="text1"/>
              </w:rPr>
              <w:t xml:space="preserve">Brücke </w:t>
            </w:r>
            <w:r w:rsidR="00F14145">
              <w:rPr>
                <w:color w:val="000000" w:themeColor="text1"/>
              </w:rPr>
              <w:t>ausfällt</w:t>
            </w:r>
            <w:r>
              <w:rPr>
                <w:color w:val="000000" w:themeColor="text1"/>
              </w:rPr>
              <w:t xml:space="preserve">. </w:t>
            </w:r>
            <w:r w:rsidR="00C452B9">
              <w:rPr>
                <w:color w:val="000000" w:themeColor="text1"/>
              </w:rPr>
              <w:t>Auf der Abbildung ist d</w:t>
            </w:r>
            <w:r>
              <w:rPr>
                <w:color w:val="000000" w:themeColor="text1"/>
              </w:rPr>
              <w:t xml:space="preserve">ie Brücke 3 kritisch: Wenn sie </w:t>
            </w:r>
            <w:r w:rsidR="00F14145">
              <w:rPr>
                <w:color w:val="000000" w:themeColor="text1"/>
              </w:rPr>
              <w:t>ausfällt</w:t>
            </w:r>
            <w:r>
              <w:rPr>
                <w:color w:val="000000" w:themeColor="text1"/>
              </w:rPr>
              <w:t xml:space="preserve">, </w:t>
            </w:r>
            <w:r w:rsidR="00C452B9">
              <w:rPr>
                <w:color w:val="000000" w:themeColor="text1"/>
              </w:rPr>
              <w:t xml:space="preserve">ist </w:t>
            </w:r>
            <w:r>
              <w:rPr>
                <w:color w:val="000000" w:themeColor="text1"/>
              </w:rPr>
              <w:t xml:space="preserve">die Insel W nicht mehr </w:t>
            </w:r>
            <w:r w:rsidR="00913E28">
              <w:rPr>
                <w:color w:val="000000" w:themeColor="text1"/>
              </w:rPr>
              <w:t xml:space="preserve">zu Fuss </w:t>
            </w:r>
            <w:r>
              <w:rPr>
                <w:color w:val="000000" w:themeColor="text1"/>
              </w:rPr>
              <w:t>erreichbar.</w:t>
            </w:r>
            <w:r>
              <w:br/>
            </w:r>
            <w:r>
              <w:br/>
            </w:r>
            <w:r>
              <w:rPr>
                <w:color w:val="000000" w:themeColor="text1"/>
              </w:rPr>
              <w:t>Gibt es noch andere kritische Brücken?</w:t>
            </w:r>
            <w:r>
              <w:br/>
            </w:r>
            <w:r>
              <w:br/>
            </w:r>
            <w:r w:rsidR="00913E28">
              <w:rPr>
                <w:color w:val="000000" w:themeColor="text1"/>
              </w:rPr>
              <w:t xml:space="preserve">Füge </w:t>
            </w:r>
            <w:r>
              <w:rPr>
                <w:color w:val="000000" w:themeColor="text1"/>
              </w:rPr>
              <w:t>zwei neue Brücken so</w:t>
            </w:r>
            <w:r w:rsidR="00913E28">
              <w:rPr>
                <w:color w:val="000000" w:themeColor="text1"/>
              </w:rPr>
              <w:t xml:space="preserve"> ein</w:t>
            </w:r>
            <w:r>
              <w:rPr>
                <w:color w:val="000000" w:themeColor="text1"/>
              </w:rPr>
              <w:t xml:space="preserve">, dass keine Brücke mehr kritisch ist. </w:t>
            </w:r>
            <w:r w:rsidR="008F6694">
              <w:rPr>
                <w:color w:val="000000" w:themeColor="text1"/>
              </w:rPr>
              <w:t xml:space="preserve">Mit anderen Worten: </w:t>
            </w:r>
            <w:r>
              <w:rPr>
                <w:color w:val="000000" w:themeColor="text1"/>
              </w:rPr>
              <w:t xml:space="preserve">Egal welche Brücke ausfällt, es wird immer noch möglich sein, von jedem Ort </w:t>
            </w:r>
            <w:r w:rsidR="00C452B9">
              <w:rPr>
                <w:color w:val="000000" w:themeColor="text1"/>
              </w:rPr>
              <w:t>zu allen</w:t>
            </w:r>
            <w:r>
              <w:rPr>
                <w:color w:val="000000" w:themeColor="text1"/>
              </w:rPr>
              <w:t xml:space="preserve"> anderen </w:t>
            </w:r>
            <w:r w:rsidR="00C452B9">
              <w:rPr>
                <w:color w:val="000000" w:themeColor="text1"/>
              </w:rPr>
              <w:t xml:space="preserve">Orten </w:t>
            </w:r>
            <w:r>
              <w:rPr>
                <w:color w:val="000000" w:themeColor="text1"/>
              </w:rPr>
              <w:t xml:space="preserve">zu gelangen. </w:t>
            </w:r>
            <w:r w:rsidR="008F6694">
              <w:rPr>
                <w:color w:val="000000" w:themeColor="text1"/>
              </w:rPr>
              <w:t xml:space="preserve">Arbeite dazu mit den KV </w:t>
            </w:r>
            <w:r w:rsidR="00396843">
              <w:rPr>
                <w:color w:val="000000" w:themeColor="text1"/>
              </w:rPr>
              <w:t>8</w:t>
            </w:r>
            <w:r w:rsidR="008F6694">
              <w:rPr>
                <w:color w:val="000000" w:themeColor="text1"/>
              </w:rPr>
              <w:t xml:space="preserve"> und</w:t>
            </w:r>
            <w:ins w:id="36" w:author="5gjozslsaj@idethz.onmicrosoft.com" w:date="2020-08-06T12:46:00Z">
              <w:r w:rsidR="009275DE">
                <w:rPr>
                  <w:color w:val="000000" w:themeColor="text1"/>
                </w:rPr>
                <w:t xml:space="preserve"> KV</w:t>
              </w:r>
            </w:ins>
            <w:r w:rsidR="008F6694">
              <w:rPr>
                <w:color w:val="000000" w:themeColor="text1"/>
              </w:rPr>
              <w:t xml:space="preserve"> </w:t>
            </w:r>
            <w:r w:rsidR="00396843">
              <w:rPr>
                <w:color w:val="000000" w:themeColor="text1"/>
              </w:rPr>
              <w:t>9</w:t>
            </w:r>
            <w:r w:rsidR="008F6694">
              <w:rPr>
                <w:color w:val="000000" w:themeColor="text1"/>
              </w:rPr>
              <w:t>. Schneide die Brücken aus und lege sie auf die Landschaft.</w:t>
            </w:r>
          </w:p>
          <w:p w14:paraId="281FAB8D" w14:textId="4545760D" w:rsidR="008F6694" w:rsidRDefault="008F6694" w:rsidP="008F6694">
            <w:pPr>
              <w:spacing w:after="0"/>
              <w:ind w:left="1080"/>
            </w:pPr>
          </w:p>
        </w:tc>
      </w:tr>
      <w:tr w:rsidR="000D281E" w14:paraId="4C11D8F3" w14:textId="77777777">
        <w:tc>
          <w:tcPr>
            <w:tcW w:w="824" w:type="dxa"/>
            <w:shd w:val="clear" w:color="auto" w:fill="auto"/>
          </w:tcPr>
          <w:p w14:paraId="5BAD3425" w14:textId="58975ACB" w:rsidR="000D281E" w:rsidRDefault="00885845">
            <w:pPr>
              <w:rPr>
                <w:b/>
                <w:bCs/>
                <w:color w:val="4472C4" w:themeColor="accent1"/>
                <w:sz w:val="24"/>
                <w:szCs w:val="24"/>
              </w:rPr>
            </w:pPr>
            <w:r>
              <w:rPr>
                <w:noProof/>
                <w:lang w:eastAsia="de-CH"/>
              </w:rPr>
              <mc:AlternateContent>
                <mc:Choice Requires="wpg">
                  <w:drawing>
                    <wp:inline distT="0" distB="0" distL="0" distR="0" wp14:anchorId="37D1693A" wp14:editId="07777777">
                      <wp:extent cx="501015" cy="295910"/>
                      <wp:effectExtent l="0" t="0" r="0" b="0"/>
                      <wp:docPr id="184" name="Group 184" descr="P915C5T26#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185" name="Group 185"/>
                              <wpg:cNvGrpSpPr/>
                              <wpg:grpSpPr>
                                <a:xfrm>
                                  <a:off x="0" y="0"/>
                                  <a:ext cx="500400" cy="295200"/>
                                  <a:chOff x="0" y="0"/>
                                  <a:chExt cx="0" cy="0"/>
                                </a:xfrm>
                              </wpg:grpSpPr>
                              <wps:wsp>
                                <wps:cNvPr id="215" name="Rectangle 215"/>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16"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217"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218"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42BE1744" id="Group 184" o:spid="_x0000_s1026" alt="P915C5T26#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">
                      <v:group id="Group 185"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215"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">
                          <v:imagedata r:id="rId10" o:title=""/>
                        </v:shape>
                      </v:group>
                      <w10:anchorlock/>
                    </v:group>
                  </w:pict>
                </mc:Fallback>
              </mc:AlternateContent>
            </w:r>
          </w:p>
        </w:tc>
        <w:tc>
          <w:tcPr>
            <w:tcW w:w="8201" w:type="dxa"/>
            <w:shd w:val="clear" w:color="auto" w:fill="auto"/>
          </w:tcPr>
          <w:p w14:paraId="7E72E007" w14:textId="142B3AE2" w:rsidR="000D281E" w:rsidRDefault="00885845" w:rsidP="00A3440F">
            <w:pPr>
              <w:numPr>
                <w:ilvl w:val="0"/>
                <w:numId w:val="4"/>
              </w:numPr>
            </w:pPr>
            <w:r>
              <w:rPr>
                <w:color w:val="000000" w:themeColor="text1"/>
              </w:rPr>
              <w:t>Zwischen welchen zwei Inseln reicht es, eine Luftseilbahn</w:t>
            </w:r>
            <w:r w:rsidR="005C31BA">
              <w:rPr>
                <w:color w:val="000000" w:themeColor="text1"/>
              </w:rPr>
              <w:t xml:space="preserve"> </w:t>
            </w:r>
            <w:r w:rsidR="004D388F">
              <w:rPr>
                <w:color w:val="000000" w:themeColor="text1"/>
              </w:rPr>
              <w:t xml:space="preserve">zu bauen </w:t>
            </w:r>
            <w:r w:rsidR="005C31BA">
              <w:rPr>
                <w:color w:val="000000" w:themeColor="text1"/>
              </w:rPr>
              <w:t>oder eine Schiffsverbin</w:t>
            </w:r>
            <w:r w:rsidR="004D388F">
              <w:rPr>
                <w:color w:val="000000" w:themeColor="text1"/>
              </w:rPr>
              <w:t>d</w:t>
            </w:r>
            <w:r w:rsidR="005C31BA">
              <w:rPr>
                <w:color w:val="000000" w:themeColor="text1"/>
              </w:rPr>
              <w:t>ung</w:t>
            </w:r>
            <w:r>
              <w:rPr>
                <w:color w:val="000000" w:themeColor="text1"/>
              </w:rPr>
              <w:t xml:space="preserve"> </w:t>
            </w:r>
            <w:r w:rsidR="004D388F">
              <w:rPr>
                <w:color w:val="000000" w:themeColor="text1"/>
              </w:rPr>
              <w:t>herzustellen</w:t>
            </w:r>
            <w:r>
              <w:rPr>
                <w:color w:val="000000" w:themeColor="text1"/>
              </w:rPr>
              <w:t xml:space="preserve">, </w:t>
            </w:r>
            <w:r w:rsidR="0035252E">
              <w:rPr>
                <w:color w:val="000000" w:themeColor="text1"/>
              </w:rPr>
              <w:t xml:space="preserve">damit </w:t>
            </w:r>
            <w:r>
              <w:rPr>
                <w:color w:val="000000" w:themeColor="text1"/>
              </w:rPr>
              <w:t xml:space="preserve">keine Brücke mehr kritisch </w:t>
            </w:r>
            <w:r w:rsidR="0035252E">
              <w:rPr>
                <w:color w:val="000000" w:themeColor="text1"/>
              </w:rPr>
              <w:t>ist</w:t>
            </w:r>
            <w:r>
              <w:rPr>
                <w:color w:val="000000" w:themeColor="text1"/>
              </w:rPr>
              <w:t>?</w:t>
            </w:r>
          </w:p>
          <w:p w14:paraId="0C7D08AC" w14:textId="77777777" w:rsidR="000D281E" w:rsidRDefault="000D281E"/>
        </w:tc>
      </w:tr>
    </w:tbl>
    <w:p w14:paraId="42954B48" w14:textId="77777777" w:rsidR="009F6684" w:rsidRDefault="009F6684">
      <w:pPr>
        <w:spacing w:after="0"/>
        <w:rPr>
          <w:color w:val="000000"/>
        </w:rPr>
      </w:pPr>
    </w:p>
    <w:p w14:paraId="37A31054" w14:textId="43848694" w:rsidR="000D281E" w:rsidRDefault="009F6684" w:rsidP="009F6684">
      <w:pPr>
        <w:pStyle w:val="IntenseQuote"/>
      </w:pPr>
      <w:r w:rsidRPr="009F6684">
        <w:rPr>
          <w:b/>
          <w:bCs/>
        </w:rPr>
        <w:t>Was du wissen sollst</w:t>
      </w:r>
      <w:r>
        <w:br/>
      </w:r>
      <w:r w:rsidR="005C31BA">
        <w:t xml:space="preserve">Es gibt zwei Möglichkeiten, Wege in Graphen </w:t>
      </w:r>
      <w:del w:id="37" w:author="5gjozslsaj@idethz.onmicrosoft.com" w:date="2020-08-05T17:17:00Z">
        <w:r w:rsidR="005C31BA" w:rsidDel="00F219C0">
          <w:delText>(</w:delText>
        </w:r>
        <w:commentRangeStart w:id="38"/>
        <w:commentRangeStart w:id="39"/>
        <w:r w:rsidR="005C31BA" w:rsidDel="00F219C0">
          <w:delText>Landschaften</w:delText>
        </w:r>
        <w:commentRangeEnd w:id="38"/>
        <w:r w:rsidR="00005FBC" w:rsidDel="00F219C0">
          <w:rPr>
            <w:rStyle w:val="CommentReference"/>
            <w:i w:val="0"/>
            <w:iCs w:val="0"/>
            <w:color w:val="auto"/>
          </w:rPr>
          <w:commentReference w:id="38"/>
        </w:r>
      </w:del>
      <w:commentRangeEnd w:id="39"/>
      <w:r w:rsidR="00F219C0">
        <w:rPr>
          <w:rStyle w:val="CommentReference"/>
          <w:i w:val="0"/>
          <w:iCs w:val="0"/>
          <w:color w:val="auto"/>
        </w:rPr>
        <w:commentReference w:id="39"/>
      </w:r>
      <w:del w:id="40" w:author="5gjozslsaj@idethz.onmicrosoft.com" w:date="2020-08-05T17:17:00Z">
        <w:r w:rsidR="005C31BA" w:rsidDel="00F219C0">
          <w:delText>)</w:delText>
        </w:r>
      </w:del>
      <w:r w:rsidR="005C31BA">
        <w:t xml:space="preserve"> </w:t>
      </w:r>
      <w:del w:id="41" w:author="5gjozslsaj@idethz.onmicrosoft.com" w:date="2020-08-05T17:17:00Z">
        <w:r w:rsidR="005C31BA" w:rsidDel="00F219C0">
          <w:delText>darzustellen</w:delText>
        </w:r>
      </w:del>
      <w:ins w:id="42" w:author="5gjozslsaj@idethz.onmicrosoft.com" w:date="2020-08-05T17:17:00Z">
        <w:r w:rsidR="00F219C0">
          <w:t>zu beschreiben</w:t>
        </w:r>
      </w:ins>
      <w:r w:rsidR="005C31BA">
        <w:t>. Man kann Wege als Folgen von besuchten Knoten (Orten) oder als Folgen von</w:t>
      </w:r>
      <w:ins w:id="43" w:author="5gjozslsaj@idethz.onmicrosoft.com" w:date="2020-08-05T17:18:00Z">
        <w:r w:rsidR="00F219C0">
          <w:t xml:space="preserve"> verwendeten</w:t>
        </w:r>
      </w:ins>
      <w:r w:rsidR="005C31BA">
        <w:t xml:space="preserve"> </w:t>
      </w:r>
      <w:commentRangeStart w:id="44"/>
      <w:commentRangeStart w:id="45"/>
      <w:commentRangeEnd w:id="44"/>
      <w:del w:id="46" w:author="5gjozslsaj@idethz.onmicrosoft.com" w:date="2020-08-05T17:18:00Z">
        <w:r w:rsidR="00BB41BD" w:rsidDel="00F219C0">
          <w:rPr>
            <w:rStyle w:val="CommentReference"/>
            <w:i w:val="0"/>
            <w:iCs w:val="0"/>
            <w:color w:val="auto"/>
          </w:rPr>
          <w:commentReference w:id="44"/>
        </w:r>
      </w:del>
      <w:commentRangeEnd w:id="45"/>
      <w:r w:rsidR="00F219C0">
        <w:rPr>
          <w:rStyle w:val="CommentReference"/>
          <w:i w:val="0"/>
          <w:iCs w:val="0"/>
          <w:color w:val="auto"/>
        </w:rPr>
        <w:commentReference w:id="45"/>
      </w:r>
      <w:r w:rsidR="005C31BA">
        <w:t>Kanten (Verbindungen) beschreiben.</w:t>
      </w:r>
      <w:r>
        <w:t xml:space="preserve"> Meistens betrachten wir nur Wege, die nicht zweimal über die gleiche Ortschaft </w:t>
      </w:r>
      <w:r w:rsidR="00F2444C">
        <w:t>führen</w:t>
      </w:r>
      <w:r>
        <w:t>.</w:t>
      </w:r>
      <w:r w:rsidR="00885845">
        <w:br/>
      </w:r>
    </w:p>
    <w:p w14:paraId="25639122" w14:textId="2CBD115D" w:rsidR="000D281E" w:rsidRDefault="00885845">
      <w:pPr>
        <w:keepNext/>
        <w:keepLines/>
        <w:rPr>
          <w:b/>
          <w:color w:val="4472C4"/>
          <w:sz w:val="24"/>
          <w:szCs w:val="24"/>
        </w:rPr>
      </w:pPr>
      <w:r>
        <w:rPr>
          <w:b/>
          <w:color w:val="4472C4"/>
          <w:sz w:val="24"/>
          <w:szCs w:val="24"/>
        </w:rPr>
        <w:t xml:space="preserve">Rätsel 17 – </w:t>
      </w:r>
      <w:r w:rsidR="00C452B9">
        <w:rPr>
          <w:b/>
          <w:color w:val="4472C4"/>
          <w:sz w:val="24"/>
          <w:szCs w:val="24"/>
        </w:rPr>
        <w:t xml:space="preserve">Eine </w:t>
      </w:r>
      <w:r w:rsidR="008D1A6E">
        <w:rPr>
          <w:b/>
          <w:color w:val="4472C4"/>
          <w:sz w:val="24"/>
          <w:szCs w:val="24"/>
        </w:rPr>
        <w:t>Fluss</w:t>
      </w:r>
      <w:r>
        <w:rPr>
          <w:b/>
          <w:color w:val="4472C4"/>
          <w:sz w:val="24"/>
          <w:szCs w:val="24"/>
        </w:rPr>
        <w:t>landschaft mit Graphen darstellen</w:t>
      </w:r>
    </w:p>
    <w:p w14:paraId="7DF4C911" w14:textId="25B54E5E" w:rsidR="000D281E" w:rsidRDefault="00885845">
      <w:r>
        <w:t xml:space="preserve">Die Zeichnung der </w:t>
      </w:r>
      <w:r w:rsidR="00087A01">
        <w:t xml:space="preserve">Flusslandschaft </w:t>
      </w:r>
      <w:r>
        <w:t xml:space="preserve">kann </w:t>
      </w:r>
      <w:r w:rsidR="00C41555">
        <w:t>vereinfacht werden</w:t>
      </w:r>
      <w:r w:rsidR="00087A01">
        <w:t xml:space="preserve">, </w:t>
      </w:r>
      <w:r w:rsidR="008F6694">
        <w:t>indem</w:t>
      </w:r>
      <w:r w:rsidR="00087A01">
        <w:t xml:space="preserve"> sie als Graph dargestellt wird. </w:t>
      </w:r>
      <w:r>
        <w:t>Die sieben Ort</w:t>
      </w:r>
      <w:r w:rsidR="00C41555">
        <w:t>e</w:t>
      </w:r>
      <w:r>
        <w:t xml:space="preserve"> (Inseln und </w:t>
      </w:r>
      <w:r w:rsidR="008F6694">
        <w:t>beide Ufer</w:t>
      </w:r>
      <w:r>
        <w:t xml:space="preserve"> A, B, C, E, G, P und W) werden zu Knoten des Graphen und die Brücken zu </w:t>
      </w:r>
      <w:r w:rsidR="00087A01">
        <w:t>Kanten (</w:t>
      </w:r>
      <w:r>
        <w:t>Linien</w:t>
      </w:r>
      <w:r w:rsidR="00087A01">
        <w:t>)</w:t>
      </w:r>
      <w:r>
        <w:t xml:space="preserve">, </w:t>
      </w:r>
      <w:r w:rsidR="00087A01">
        <w:t xml:space="preserve">welche </w:t>
      </w:r>
      <w:r>
        <w:t xml:space="preserve">die Knoten verbinden. Der Graph zur Landschaft in Rätsel 16 sieht </w:t>
      </w:r>
      <w:r w:rsidR="00C41555">
        <w:t>so</w:t>
      </w:r>
      <w:r>
        <w:t xml:space="preserve"> aus:</w:t>
      </w:r>
    </w:p>
    <w:p w14:paraId="7DC8C081" w14:textId="77777777" w:rsidR="000D281E" w:rsidRDefault="00885845">
      <w:r>
        <w:rPr>
          <w:noProof/>
          <w:lang w:eastAsia="de-CH"/>
        </w:rPr>
        <w:drawing>
          <wp:inline distT="0" distB="0" distL="0" distR="0" wp14:anchorId="3FEA83B2" wp14:editId="07777777">
            <wp:extent cx="2680970" cy="1811655"/>
            <wp:effectExtent l="0" t="0" r="0" b="0"/>
            <wp:docPr id="804397263" name="image179.png" descr="P9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79.png"/>
                    <pic:cNvPicPr>
                      <a:picLocks noChangeAspect="1" noChangeArrowheads="1"/>
                    </pic:cNvPicPr>
                  </pic:nvPicPr>
                  <pic:blipFill>
                    <a:blip r:embed="rId67"/>
                    <a:stretch>
                      <a:fillRect/>
                    </a:stretch>
                  </pic:blipFill>
                  <pic:spPr bwMode="auto">
                    <a:xfrm>
                      <a:off x="0" y="0"/>
                      <a:ext cx="2680970" cy="1811655"/>
                    </a:xfrm>
                    <a:prstGeom prst="rect">
                      <a:avLst/>
                    </a:prstGeom>
                  </pic:spPr>
                </pic:pic>
              </a:graphicData>
            </a:graphic>
          </wp:inline>
        </w:drawing>
      </w:r>
    </w:p>
    <w:p w14:paraId="2912D4E9" w14:textId="07D335F1" w:rsidR="000D281E" w:rsidRDefault="00885845">
      <w:r>
        <w:t>Be</w:t>
      </w:r>
      <w:r w:rsidR="00C41555">
        <w:t>achte</w:t>
      </w:r>
      <w:r>
        <w:t xml:space="preserve">, dass </w:t>
      </w:r>
      <w:r w:rsidR="00C41555">
        <w:t xml:space="preserve">von </w:t>
      </w:r>
      <w:r>
        <w:t xml:space="preserve">jedem Knoten so viele Kanten ausgehen wie </w:t>
      </w:r>
      <w:r w:rsidR="00C41555">
        <w:t xml:space="preserve">es Brücken </w:t>
      </w:r>
      <w:r w:rsidR="00E539BB">
        <w:t xml:space="preserve">gibt </w:t>
      </w:r>
      <w:r>
        <w:t>zu diesem Ort.</w:t>
      </w:r>
    </w:p>
    <w:tbl>
      <w:tblPr>
        <w:tblW w:w="9026" w:type="dxa"/>
        <w:tblLook w:val="06A0" w:firstRow="1" w:lastRow="0" w:firstColumn="1" w:lastColumn="0" w:noHBand="1" w:noVBand="1"/>
      </w:tblPr>
      <w:tblGrid>
        <w:gridCol w:w="1005"/>
        <w:gridCol w:w="8021"/>
      </w:tblGrid>
      <w:tr w:rsidR="000D281E" w14:paraId="3BD39662" w14:textId="77777777" w:rsidTr="00054617">
        <w:tc>
          <w:tcPr>
            <w:tcW w:w="1005" w:type="dxa"/>
            <w:shd w:val="clear" w:color="auto" w:fill="auto"/>
          </w:tcPr>
          <w:p w14:paraId="3FD9042A" w14:textId="77777777" w:rsidR="000D281E" w:rsidRDefault="00885845">
            <w:pPr>
              <w:rPr>
                <w:b/>
                <w:bCs/>
                <w:color w:val="4472C4" w:themeColor="accent1"/>
                <w:sz w:val="24"/>
                <w:szCs w:val="24"/>
              </w:rPr>
            </w:pPr>
            <w:r>
              <w:rPr>
                <w:noProof/>
                <w:lang w:eastAsia="de-CH"/>
              </w:rPr>
              <mc:AlternateContent>
                <mc:Choice Requires="wpg">
                  <w:drawing>
                    <wp:inline distT="0" distB="0" distL="0" distR="0" wp14:anchorId="74754460" wp14:editId="07777777">
                      <wp:extent cx="353695" cy="306705"/>
                      <wp:effectExtent l="0" t="0" r="0" b="0"/>
                      <wp:docPr id="219" name="Group 219" descr="P925C1T27#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220" name="Group 220"/>
                              <wpg:cNvGrpSpPr/>
                              <wpg:grpSpPr>
                                <a:xfrm>
                                  <a:off x="0" y="0"/>
                                  <a:ext cx="353160" cy="306000"/>
                                  <a:chOff x="0" y="0"/>
                                  <a:chExt cx="0" cy="0"/>
                                </a:xfrm>
                              </wpg:grpSpPr>
                              <wps:wsp>
                                <wps:cNvPr id="221" name="Rectangle 221"/>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22"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223"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2BBD1268" id="Group 219" o:spid="_x0000_s1026" alt="P925C1T27#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">
                      <v:group id="Group 220"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21"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">
                          <v:imagedata r:id="rId10" o:title=""/>
                        </v:shape>
                      </v:group>
                      <w10:anchorlock/>
                    </v:group>
                  </w:pict>
                </mc:Fallback>
              </mc:AlternateContent>
            </w:r>
          </w:p>
        </w:tc>
        <w:tc>
          <w:tcPr>
            <w:tcW w:w="8021" w:type="dxa"/>
            <w:shd w:val="clear" w:color="auto" w:fill="auto"/>
          </w:tcPr>
          <w:p w14:paraId="19CD2597" w14:textId="4E2BB0CF" w:rsidR="000D281E" w:rsidRDefault="00620C7B" w:rsidP="00A3440F">
            <w:pPr>
              <w:numPr>
                <w:ilvl w:val="0"/>
                <w:numId w:val="9"/>
              </w:numPr>
              <w:spacing w:after="0"/>
            </w:pPr>
            <w:r>
              <w:rPr>
                <w:color w:val="000000" w:themeColor="text1"/>
              </w:rPr>
              <w:t>Ordne</w:t>
            </w:r>
            <w:r w:rsidR="00885845">
              <w:rPr>
                <w:color w:val="000000" w:themeColor="text1"/>
              </w:rPr>
              <w:t xml:space="preserve"> die Nummern der Brücken den Kanten des Graphen </w:t>
            </w:r>
            <w:r>
              <w:rPr>
                <w:color w:val="000000" w:themeColor="text1"/>
              </w:rPr>
              <w:t>zu</w:t>
            </w:r>
            <w:r w:rsidR="005C31BA">
              <w:rPr>
                <w:color w:val="000000" w:themeColor="text1"/>
              </w:rPr>
              <w:t>.</w:t>
            </w:r>
            <w:r w:rsidR="00885845">
              <w:rPr>
                <w:color w:val="000000" w:themeColor="text1"/>
              </w:rPr>
              <w:t xml:space="preserve"> Zum Beispiel entspricht die Kante zwischen den Inseln E und B der Brücke 4.</w:t>
            </w:r>
            <w:r w:rsidR="00885845">
              <w:br/>
            </w:r>
          </w:p>
        </w:tc>
      </w:tr>
      <w:tr w:rsidR="000D281E" w14:paraId="3245F815" w14:textId="77777777" w:rsidTr="00054617">
        <w:tc>
          <w:tcPr>
            <w:tcW w:w="1005" w:type="dxa"/>
            <w:shd w:val="clear" w:color="auto" w:fill="auto"/>
          </w:tcPr>
          <w:p w14:paraId="052D4810" w14:textId="77777777" w:rsidR="000D281E" w:rsidRDefault="00885845">
            <w:r>
              <w:rPr>
                <w:noProof/>
                <w:lang w:eastAsia="de-CH"/>
              </w:rPr>
              <w:lastRenderedPageBreak/>
              <mc:AlternateContent>
                <mc:Choice Requires="wpg">
                  <w:drawing>
                    <wp:inline distT="0" distB="0" distL="0" distR="0" wp14:anchorId="7D107D95" wp14:editId="07777777">
                      <wp:extent cx="501015" cy="295910"/>
                      <wp:effectExtent l="0" t="0" r="0" b="0"/>
                      <wp:docPr id="224" name="Group 224" descr="P928C3T27#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225" name="Group 225"/>
                              <wpg:cNvGrpSpPr/>
                              <wpg:grpSpPr>
                                <a:xfrm>
                                  <a:off x="0" y="0"/>
                                  <a:ext cx="500400" cy="295200"/>
                                  <a:chOff x="0" y="0"/>
                                  <a:chExt cx="0" cy="0"/>
                                </a:xfrm>
                              </wpg:grpSpPr>
                              <wps:wsp>
                                <wps:cNvPr id="226" name="Rectangle 226"/>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27"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228"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229"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5B91A16A" id="Group 224" o:spid="_x0000_s1026" alt="P928C3T27#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">
                      <v:group id="Group 225"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6"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">
                          <v:imagedata r:id="rId10" o:title=""/>
                        </v:shape>
                      </v:group>
                      <w10:anchorlock/>
                    </v:group>
                  </w:pict>
                </mc:Fallback>
              </mc:AlternateContent>
            </w:r>
          </w:p>
        </w:tc>
        <w:tc>
          <w:tcPr>
            <w:tcW w:w="8021" w:type="dxa"/>
            <w:shd w:val="clear" w:color="auto" w:fill="auto"/>
          </w:tcPr>
          <w:p w14:paraId="4E6AAF19" w14:textId="427138AF" w:rsidR="000D281E" w:rsidRDefault="00885845" w:rsidP="00005FBC">
            <w:pPr>
              <w:numPr>
                <w:ilvl w:val="0"/>
                <w:numId w:val="9"/>
              </w:numPr>
            </w:pPr>
            <w:r>
              <w:rPr>
                <w:color w:val="000000" w:themeColor="text1"/>
              </w:rPr>
              <w:t xml:space="preserve">Zeichne einen Graphen, der die folgende Landschaft darstellt. </w:t>
            </w:r>
            <w:r w:rsidR="00E539BB">
              <w:rPr>
                <w:color w:val="000000" w:themeColor="text1"/>
              </w:rPr>
              <w:t xml:space="preserve">Du kannst </w:t>
            </w:r>
            <w:r>
              <w:rPr>
                <w:color w:val="000000" w:themeColor="text1"/>
              </w:rPr>
              <w:t>die Brücken nummerieren.</w:t>
            </w:r>
            <w:r w:rsidR="005C31BA">
              <w:rPr>
                <w:color w:val="000000" w:themeColor="text1"/>
              </w:rPr>
              <w:t xml:space="preserve"> </w:t>
            </w:r>
            <w:r w:rsidR="00005FBC">
              <w:rPr>
                <w:color w:val="000000" w:themeColor="text1"/>
              </w:rPr>
              <w:t>Arbeite</w:t>
            </w:r>
            <w:r w:rsidR="001D5803">
              <w:rPr>
                <w:color w:val="000000" w:themeColor="text1"/>
              </w:rPr>
              <w:t xml:space="preserve"> dazu </w:t>
            </w:r>
            <w:r w:rsidR="00005FBC">
              <w:rPr>
                <w:color w:val="000000" w:themeColor="text1"/>
              </w:rPr>
              <w:t xml:space="preserve">mit der </w:t>
            </w:r>
            <w:r w:rsidR="001D5803">
              <w:rPr>
                <w:color w:val="000000" w:themeColor="text1"/>
              </w:rPr>
              <w:t xml:space="preserve">KV </w:t>
            </w:r>
            <w:r w:rsidR="00396843">
              <w:rPr>
                <w:color w:val="000000" w:themeColor="text1"/>
              </w:rPr>
              <w:t>10</w:t>
            </w:r>
            <w:r w:rsidR="001D5803">
              <w:rPr>
                <w:color w:val="000000" w:themeColor="text1"/>
              </w:rPr>
              <w:t>.</w:t>
            </w:r>
          </w:p>
        </w:tc>
      </w:tr>
    </w:tbl>
    <w:p w14:paraId="62D3F89E" w14:textId="12EF6BA5" w:rsidR="000D281E" w:rsidRDefault="00885845">
      <w:r>
        <w:rPr>
          <w:noProof/>
          <w:lang w:eastAsia="de-CH"/>
        </w:rPr>
        <w:drawing>
          <wp:inline distT="0" distB="0" distL="114935" distR="114935" wp14:anchorId="2FABA744" wp14:editId="07777777">
            <wp:extent cx="5731510" cy="1828165"/>
            <wp:effectExtent l="0" t="0" r="0" b="0"/>
            <wp:docPr id="804397267" name="image166.png" descr="P9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66.png"/>
                    <pic:cNvPicPr>
                      <a:picLocks noChangeAspect="1" noChangeArrowheads="1"/>
                    </pic:cNvPicPr>
                  </pic:nvPicPr>
                  <pic:blipFill>
                    <a:blip r:embed="rId68"/>
                    <a:stretch>
                      <a:fillRect/>
                    </a:stretch>
                  </pic:blipFill>
                  <pic:spPr bwMode="auto">
                    <a:xfrm>
                      <a:off x="0" y="0"/>
                      <a:ext cx="5731510" cy="1828165"/>
                    </a:xfrm>
                    <a:prstGeom prst="rect">
                      <a:avLst/>
                    </a:prstGeom>
                  </pic:spPr>
                </pic:pic>
              </a:graphicData>
            </a:graphic>
          </wp:inline>
        </w:drawing>
      </w:r>
    </w:p>
    <w:p w14:paraId="01BE645B" w14:textId="77777777" w:rsidR="00164643" w:rsidRDefault="00164643"/>
    <w:tbl>
      <w:tblPr>
        <w:tblW w:w="9026" w:type="dxa"/>
        <w:tblLook w:val="06A0" w:firstRow="1" w:lastRow="0" w:firstColumn="1" w:lastColumn="0" w:noHBand="1" w:noVBand="1"/>
      </w:tblPr>
      <w:tblGrid>
        <w:gridCol w:w="5655"/>
        <w:gridCol w:w="3371"/>
      </w:tblGrid>
      <w:tr w:rsidR="00164643" w14:paraId="62DE278F" w14:textId="77777777" w:rsidTr="0058593F">
        <w:tc>
          <w:tcPr>
            <w:tcW w:w="5654" w:type="dxa"/>
            <w:shd w:val="clear" w:color="auto" w:fill="auto"/>
            <w:vAlign w:val="bottom"/>
          </w:tcPr>
          <w:p w14:paraId="1D2EB375" w14:textId="400ECD86" w:rsidR="00164643" w:rsidRDefault="00164643" w:rsidP="0058593F">
            <w:r>
              <w:rPr>
                <w:b/>
                <w:bCs/>
                <w:color w:val="4472C4" w:themeColor="accent1"/>
                <w:sz w:val="24"/>
                <w:szCs w:val="24"/>
              </w:rPr>
              <w:t xml:space="preserve">Aktivität 7 – Brücken bauen </w:t>
            </w:r>
          </w:p>
        </w:tc>
        <w:tc>
          <w:tcPr>
            <w:tcW w:w="3371" w:type="dxa"/>
            <w:shd w:val="clear" w:color="auto" w:fill="auto"/>
            <w:vAlign w:val="bottom"/>
          </w:tcPr>
          <w:p w14:paraId="23A743BB" w14:textId="77777777" w:rsidR="00164643" w:rsidRDefault="00164643" w:rsidP="0058593F">
            <w:pPr>
              <w:jc w:val="right"/>
            </w:pPr>
            <w:r>
              <w:t xml:space="preserve">           </w:t>
            </w:r>
            <w:r>
              <w:rPr>
                <w:noProof/>
                <w:lang w:eastAsia="de-CH"/>
              </w:rPr>
              <w:drawing>
                <wp:inline distT="0" distB="0" distL="114935" distR="114935" wp14:anchorId="7FA095DA" wp14:editId="4EA1C488">
                  <wp:extent cx="1062000" cy="561600"/>
                  <wp:effectExtent l="0" t="0" r="5080" b="0"/>
                  <wp:docPr id="1460814480" name="Bild15" descr="P934C2T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15"/>
                          <pic:cNvPicPr>
                            <a:picLocks noChangeAspect="1" noChangeArrowheads="1"/>
                          </pic:cNvPicPr>
                        </pic:nvPicPr>
                        <pic:blipFill>
                          <a:blip r:embed="rId13"/>
                          <a:stretch>
                            <a:fillRect/>
                          </a:stretch>
                        </pic:blipFill>
                        <pic:spPr bwMode="auto">
                          <a:xfrm>
                            <a:off x="0" y="0"/>
                            <a:ext cx="1062000" cy="561600"/>
                          </a:xfrm>
                          <a:prstGeom prst="rect">
                            <a:avLst/>
                          </a:prstGeom>
                        </pic:spPr>
                      </pic:pic>
                    </a:graphicData>
                  </a:graphic>
                </wp:inline>
              </w:drawing>
            </w:r>
          </w:p>
        </w:tc>
      </w:tr>
    </w:tbl>
    <w:p w14:paraId="7DAFC957" w14:textId="5687505B" w:rsidR="000D281E" w:rsidRDefault="00885845">
      <w:r>
        <w:t xml:space="preserve">Zeichnet eine Insellandschaft mit 5 bis 10 Inseln. </w:t>
      </w:r>
      <w:r w:rsidR="00620C7B">
        <w:t xml:space="preserve">Zeichnet </w:t>
      </w:r>
      <w:r>
        <w:t>die Brücken so, dass man von jeder Insel</w:t>
      </w:r>
      <w:r w:rsidR="00E539BB">
        <w:t xml:space="preserve"> alle anderen Inseln </w:t>
      </w:r>
      <w:r w:rsidR="001D5803">
        <w:t xml:space="preserve">über die Brücken </w:t>
      </w:r>
      <w:r w:rsidR="00E539BB">
        <w:t>erreich</w:t>
      </w:r>
      <w:r w:rsidR="001D5803">
        <w:t>en kann</w:t>
      </w:r>
      <w:r>
        <w:t xml:space="preserve">. </w:t>
      </w:r>
      <w:r w:rsidR="00620C7B">
        <w:t>Überlegt euch danach</w:t>
      </w:r>
      <w:r>
        <w:t xml:space="preserve">, ob </w:t>
      </w:r>
      <w:r w:rsidR="00620C7B">
        <w:t xml:space="preserve">es </w:t>
      </w:r>
      <w:r>
        <w:t xml:space="preserve">kritische Brücken </w:t>
      </w:r>
      <w:r w:rsidR="00620C7B">
        <w:t>gibt</w:t>
      </w:r>
      <w:r>
        <w:t xml:space="preserve">. Falls ja, </w:t>
      </w:r>
      <w:r w:rsidR="00620C7B">
        <w:t xml:space="preserve">zeichnet </w:t>
      </w:r>
      <w:r>
        <w:t xml:space="preserve">noch </w:t>
      </w:r>
      <w:r w:rsidR="00620C7B">
        <w:t xml:space="preserve">weitere </w:t>
      </w:r>
      <w:r>
        <w:t>Brücken, so dass keine Brücke mehr kritisch ist.</w:t>
      </w:r>
    </w:p>
    <w:p w14:paraId="7AD8C2C1" w14:textId="77777777" w:rsidR="00E539BB" w:rsidRDefault="00E539BB">
      <w:pPr>
        <w:spacing w:after="0" w:line="240" w:lineRule="auto"/>
        <w:rPr>
          <w:b/>
          <w:bCs/>
          <w:i/>
          <w:iCs/>
          <w:color w:val="4472C4" w:themeColor="accent1"/>
        </w:rPr>
      </w:pPr>
    </w:p>
    <w:p w14:paraId="68A6AA47" w14:textId="5DC4B889" w:rsidR="007D0210" w:rsidRDefault="00885845" w:rsidP="001D5803">
      <w:pPr>
        <w:pStyle w:val="IntenseQuote"/>
      </w:pPr>
      <w:r>
        <w:rPr>
          <w:b/>
          <w:bCs/>
        </w:rPr>
        <w:t>Was du wissen sollst</w:t>
      </w:r>
      <w:r>
        <w:br/>
      </w:r>
      <w:r w:rsidR="008D1A6E">
        <w:t>Die</w:t>
      </w:r>
      <w:r>
        <w:t xml:space="preserve"> Darstellung von Landschaften </w:t>
      </w:r>
      <w:r w:rsidR="0098716B">
        <w:t>kann mit</w:t>
      </w:r>
      <w:r>
        <w:t xml:space="preserve"> Graphen </w:t>
      </w:r>
      <w:r w:rsidR="008D1A6E">
        <w:t>vereinfach</w:t>
      </w:r>
      <w:r w:rsidR="0098716B">
        <w:t>t werden</w:t>
      </w:r>
      <w:r>
        <w:t xml:space="preserve">. Dabei </w:t>
      </w:r>
      <w:r w:rsidR="0098716B">
        <w:t>gehen</w:t>
      </w:r>
      <w:r>
        <w:t xml:space="preserve"> </w:t>
      </w:r>
      <w:r w:rsidR="00E539BB">
        <w:t>aber</w:t>
      </w:r>
      <w:r w:rsidR="0098716B">
        <w:t xml:space="preserve"> </w:t>
      </w:r>
      <w:r w:rsidR="00E539BB">
        <w:t xml:space="preserve">gewisse </w:t>
      </w:r>
      <w:r>
        <w:t>Information</w:t>
      </w:r>
      <w:r w:rsidR="0098716B">
        <w:t xml:space="preserve"> verloren</w:t>
      </w:r>
      <w:r>
        <w:t xml:space="preserve">, </w:t>
      </w:r>
      <w:r w:rsidR="00B303CC">
        <w:t xml:space="preserve">wie </w:t>
      </w:r>
      <w:r w:rsidR="0098716B">
        <w:t xml:space="preserve">zum Beispiel </w:t>
      </w:r>
      <w:r>
        <w:t>wie die Landschaft</w:t>
      </w:r>
      <w:r w:rsidR="00F2090B">
        <w:t xml:space="preserve"> genau</w:t>
      </w:r>
      <w:r>
        <w:t xml:space="preserve"> aussieht (ob </w:t>
      </w:r>
      <w:r w:rsidR="00F2090B">
        <w:t>es Hügel hat oder nicht</w:t>
      </w:r>
      <w:r>
        <w:t xml:space="preserve">) und </w:t>
      </w:r>
      <w:r w:rsidR="00E539BB">
        <w:t xml:space="preserve">was sich wo genau </w:t>
      </w:r>
      <w:r>
        <w:t xml:space="preserve">befindet. </w:t>
      </w:r>
      <w:r w:rsidR="001C1804">
        <w:t>Übrig</w:t>
      </w:r>
      <w:r w:rsidR="00F2106A">
        <w:t xml:space="preserve"> bleibt nur d</w:t>
      </w:r>
      <w:r>
        <w:t>ie Information</w:t>
      </w:r>
      <w:r w:rsidR="00B304AA">
        <w:t xml:space="preserve">, </w:t>
      </w:r>
      <w:r w:rsidR="00666BB9">
        <w:t xml:space="preserve">welche Orte </w:t>
      </w:r>
      <w:r w:rsidR="00B304AA">
        <w:t xml:space="preserve">direkt </w:t>
      </w:r>
      <w:r w:rsidR="00F2090B">
        <w:t>miteinander verbunden sind und welche nicht.</w:t>
      </w:r>
      <w:r w:rsidR="001D5803">
        <w:t xml:space="preserve"> Das reicht aber vollständig, um Wege zwischen beliebigen Orten zu suchen.</w:t>
      </w:r>
      <w:r w:rsidR="00F2090B">
        <w:t xml:space="preserve"> </w:t>
      </w:r>
      <w:r w:rsidR="007D0210">
        <w:br w:type="page"/>
      </w:r>
    </w:p>
    <w:p w14:paraId="6F458402" w14:textId="406E29A0" w:rsidR="000D281E" w:rsidRDefault="00885845">
      <w:pPr>
        <w:keepNext/>
        <w:keepLines/>
        <w:rPr>
          <w:b/>
          <w:color w:val="4472C4"/>
          <w:sz w:val="24"/>
          <w:szCs w:val="24"/>
        </w:rPr>
      </w:pPr>
      <w:r>
        <w:rPr>
          <w:b/>
          <w:color w:val="4472C4"/>
          <w:sz w:val="24"/>
          <w:szCs w:val="24"/>
        </w:rPr>
        <w:lastRenderedPageBreak/>
        <w:t>Rätsel 18 –</w:t>
      </w:r>
      <w:r w:rsidR="0095325A">
        <w:rPr>
          <w:b/>
          <w:color w:val="4472C4"/>
          <w:sz w:val="24"/>
          <w:szCs w:val="24"/>
        </w:rPr>
        <w:t>Bekannt</w:t>
      </w:r>
      <w:r>
        <w:rPr>
          <w:b/>
          <w:color w:val="4472C4"/>
          <w:sz w:val="24"/>
          <w:szCs w:val="24"/>
        </w:rPr>
        <w:t>schaften</w:t>
      </w:r>
      <w:r w:rsidR="00C452B9">
        <w:rPr>
          <w:b/>
          <w:color w:val="4472C4"/>
          <w:sz w:val="24"/>
          <w:szCs w:val="24"/>
        </w:rPr>
        <w:t xml:space="preserve"> mit Graphen darstellen</w:t>
      </w:r>
    </w:p>
    <w:p w14:paraId="1862E95C" w14:textId="7F18B3AC" w:rsidR="000D281E" w:rsidRDefault="00885845">
      <w:r>
        <w:t xml:space="preserve">Mit einem </w:t>
      </w:r>
      <w:r w:rsidR="00F2106A">
        <w:t xml:space="preserve">Graphen </w:t>
      </w:r>
      <w:r>
        <w:t xml:space="preserve">kann </w:t>
      </w:r>
      <w:r w:rsidR="00B303CC">
        <w:t>dargestellt werden</w:t>
      </w:r>
      <w:r>
        <w:t xml:space="preserve">, </w:t>
      </w:r>
      <w:r w:rsidR="00BB2E0D">
        <w:t xml:space="preserve">welche Kinder sich </w:t>
      </w:r>
      <w:r w:rsidR="001D5803">
        <w:t xml:space="preserve">gegenseitig </w:t>
      </w:r>
      <w:r w:rsidR="00BB2E0D">
        <w:t>kennen</w:t>
      </w:r>
      <w:r>
        <w:t xml:space="preserve">. Wenn zwei Kinder </w:t>
      </w:r>
      <w:r w:rsidR="00962065">
        <w:t>mit</w:t>
      </w:r>
      <w:r w:rsidR="001C1804">
        <w:t xml:space="preserve"> eine Linie verbunden sind</w:t>
      </w:r>
      <w:r>
        <w:t>, kennen sie sich.</w:t>
      </w:r>
    </w:p>
    <w:p w14:paraId="1E36D12E" w14:textId="7A46B8FD" w:rsidR="0064082E" w:rsidRPr="007D0210" w:rsidRDefault="00D72B59">
      <w:r>
        <w:rPr>
          <w:noProof/>
          <w:lang w:eastAsia="de-CH"/>
        </w:rPr>
        <w:drawing>
          <wp:inline distT="0" distB="0" distL="0" distR="0" wp14:anchorId="3EE32A8D" wp14:editId="2BE4320C">
            <wp:extent cx="3519170" cy="2806065"/>
            <wp:effectExtent l="0" t="0" r="5080" b="0"/>
            <wp:docPr id="2120746190" name="image262.png" descr="P941#yIS1"/>
            <wp:cNvGraphicFramePr/>
            <a:graphic xmlns:a="http://schemas.openxmlformats.org/drawingml/2006/main">
              <a:graphicData uri="http://schemas.openxmlformats.org/drawingml/2006/picture">
                <pic:pic xmlns:pic="http://schemas.openxmlformats.org/drawingml/2006/picture">
                  <pic:nvPicPr>
                    <pic:cNvPr id="2120746190" name="image262.png"/>
                    <pic:cNvPicPr/>
                  </pic:nvPicPr>
                  <pic:blipFill>
                    <a:blip r:embed="rId69"/>
                    <a:srcRect/>
                    <a:stretch>
                      <a:fillRect/>
                    </a:stretch>
                  </pic:blipFill>
                  <pic:spPr>
                    <a:xfrm>
                      <a:off x="0" y="0"/>
                      <a:ext cx="3519170" cy="2806065"/>
                    </a:xfrm>
                    <a:prstGeom prst="rect">
                      <a:avLst/>
                    </a:prstGeom>
                    <a:ln/>
                  </pic:spPr>
                </pic:pic>
              </a:graphicData>
            </a:graphic>
          </wp:inline>
        </w:drawing>
      </w:r>
    </w:p>
    <w:tbl>
      <w:tblPr>
        <w:tblW w:w="9026" w:type="dxa"/>
        <w:tblLook w:val="06A0" w:firstRow="1" w:lastRow="0" w:firstColumn="1" w:lastColumn="0" w:noHBand="1" w:noVBand="1"/>
      </w:tblPr>
      <w:tblGrid>
        <w:gridCol w:w="990"/>
        <w:gridCol w:w="8036"/>
      </w:tblGrid>
      <w:tr w:rsidR="000D281E" w14:paraId="36B90429" w14:textId="77777777" w:rsidTr="0064082E">
        <w:tc>
          <w:tcPr>
            <w:tcW w:w="990" w:type="dxa"/>
            <w:shd w:val="clear" w:color="auto" w:fill="auto"/>
          </w:tcPr>
          <w:p w14:paraId="4DC2ECC6" w14:textId="77777777" w:rsidR="000D281E" w:rsidRDefault="00885845">
            <w:pPr>
              <w:rPr>
                <w:b/>
                <w:bCs/>
                <w:color w:val="4472C4" w:themeColor="accent1"/>
                <w:sz w:val="24"/>
                <w:szCs w:val="24"/>
              </w:rPr>
            </w:pPr>
            <w:r>
              <w:rPr>
                <w:noProof/>
                <w:lang w:eastAsia="de-CH"/>
              </w:rPr>
              <w:drawing>
                <wp:inline distT="0" distB="0" distL="0" distR="0" wp14:anchorId="5042BFAC" wp14:editId="07777777">
                  <wp:extent cx="208280" cy="337820"/>
                  <wp:effectExtent l="0" t="0" r="0" b="0"/>
                  <wp:docPr id="804397279" name="Bild31" descr="P942C1T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ild31"/>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p>
        </w:tc>
        <w:tc>
          <w:tcPr>
            <w:tcW w:w="8036" w:type="dxa"/>
            <w:shd w:val="clear" w:color="auto" w:fill="auto"/>
          </w:tcPr>
          <w:p w14:paraId="631E42ED" w14:textId="5278022B" w:rsidR="000D281E" w:rsidRDefault="00962065" w:rsidP="00A3440F">
            <w:pPr>
              <w:numPr>
                <w:ilvl w:val="0"/>
                <w:numId w:val="11"/>
              </w:numPr>
              <w:spacing w:after="0"/>
            </w:pPr>
            <w:r>
              <w:rPr>
                <w:color w:val="000000" w:themeColor="text1"/>
              </w:rPr>
              <w:t>Welches Kind</w:t>
            </w:r>
            <w:r w:rsidR="00885845">
              <w:rPr>
                <w:color w:val="000000" w:themeColor="text1"/>
              </w:rPr>
              <w:t xml:space="preserve"> </w:t>
            </w:r>
            <w:r w:rsidR="00F2106A">
              <w:rPr>
                <w:color w:val="000000" w:themeColor="text1"/>
              </w:rPr>
              <w:t>kennt am</w:t>
            </w:r>
            <w:r w:rsidR="00885845">
              <w:rPr>
                <w:color w:val="000000" w:themeColor="text1"/>
              </w:rPr>
              <w:t xml:space="preserve"> meisten </w:t>
            </w:r>
            <w:r w:rsidR="00F2106A">
              <w:rPr>
                <w:color w:val="000000" w:themeColor="text1"/>
              </w:rPr>
              <w:t>andere Kinder</w:t>
            </w:r>
            <w:r w:rsidR="00885845">
              <w:rPr>
                <w:color w:val="000000" w:themeColor="text1"/>
              </w:rPr>
              <w:t xml:space="preserve">? </w:t>
            </w:r>
            <w:r>
              <w:rPr>
                <w:color w:val="000000" w:themeColor="text1"/>
              </w:rPr>
              <w:t>Welches</w:t>
            </w:r>
            <w:r w:rsidR="00885845">
              <w:rPr>
                <w:color w:val="000000" w:themeColor="text1"/>
              </w:rPr>
              <w:t xml:space="preserve"> am wenigsten?</w:t>
            </w:r>
            <w:r w:rsidR="001D5803">
              <w:rPr>
                <w:color w:val="000000" w:themeColor="text1"/>
              </w:rPr>
              <w:t xml:space="preserve"> Wer von den Kindern hat die meisten Bekannten? Wer hat am wenigsten Bekannte?</w:t>
            </w:r>
            <w:r w:rsidR="00885845">
              <w:br/>
            </w:r>
          </w:p>
        </w:tc>
      </w:tr>
      <w:tr w:rsidR="000D281E" w14:paraId="6D3D68D6" w14:textId="77777777" w:rsidTr="0064082E">
        <w:tc>
          <w:tcPr>
            <w:tcW w:w="990" w:type="dxa"/>
            <w:shd w:val="clear" w:color="auto" w:fill="auto"/>
          </w:tcPr>
          <w:p w14:paraId="79796693" w14:textId="77777777" w:rsidR="000D281E" w:rsidRDefault="00885845">
            <w:pPr>
              <w:rPr>
                <w:b/>
                <w:bCs/>
                <w:color w:val="4472C4" w:themeColor="accent1"/>
                <w:sz w:val="24"/>
                <w:szCs w:val="24"/>
              </w:rPr>
            </w:pPr>
            <w:r>
              <w:rPr>
                <w:noProof/>
                <w:lang w:eastAsia="de-CH"/>
              </w:rPr>
              <mc:AlternateContent>
                <mc:Choice Requires="wpg">
                  <w:drawing>
                    <wp:inline distT="0" distB="0" distL="0" distR="0" wp14:anchorId="5130DAB6" wp14:editId="07777777">
                      <wp:extent cx="353695" cy="306705"/>
                      <wp:effectExtent l="0" t="0" r="0" b="0"/>
                      <wp:docPr id="230" name="Group 230" descr="P945L14C3T29#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231" name="Group 231"/>
                              <wpg:cNvGrpSpPr/>
                              <wpg:grpSpPr>
                                <a:xfrm>
                                  <a:off x="0" y="0"/>
                                  <a:ext cx="353160" cy="306000"/>
                                  <a:chOff x="0" y="0"/>
                                  <a:chExt cx="0" cy="0"/>
                                </a:xfrm>
                              </wpg:grpSpPr>
                              <wps:wsp>
                                <wps:cNvPr id="232" name="Rectangle 232"/>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33"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234"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43CCCF16" id="Group 230" o:spid="_x0000_s1026" alt="P945L14C3T29#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">
                      <v:group id="Group 231"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232"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">
                          <v:imagedata r:id="rId10" o:title=""/>
                        </v:shape>
                      </v:group>
                      <w10:anchorlock/>
                    </v:group>
                  </w:pict>
                </mc:Fallback>
              </mc:AlternateContent>
            </w:r>
          </w:p>
        </w:tc>
        <w:tc>
          <w:tcPr>
            <w:tcW w:w="8036" w:type="dxa"/>
            <w:shd w:val="clear" w:color="auto" w:fill="auto"/>
          </w:tcPr>
          <w:p w14:paraId="23AF1C9F" w14:textId="4E5FC4ED" w:rsidR="000D281E" w:rsidRDefault="001D5803" w:rsidP="00A3440F">
            <w:pPr>
              <w:numPr>
                <w:ilvl w:val="0"/>
                <w:numId w:val="11"/>
              </w:numPr>
              <w:spacing w:after="0"/>
              <w:ind w:left="1077"/>
            </w:pPr>
            <w:r>
              <w:rPr>
                <w:color w:val="000000" w:themeColor="text1"/>
              </w:rPr>
              <w:t>Rahel, Michelle und Tomi sind eine Clique der Grösse 3, weil unter den drei Kindern jedes Kind jedes andere kennt. Otso, Rahel und Tomi sind keine Clique, weil Tomi und Otso sich nicht kennen. Gibt es weitere Cliquen der Grösse 3 unter den Kindern?</w:t>
            </w:r>
            <w:r w:rsidR="00885845">
              <w:br/>
            </w:r>
          </w:p>
        </w:tc>
      </w:tr>
      <w:tr w:rsidR="000D281E" w14:paraId="0C650745" w14:textId="77777777" w:rsidTr="0064082E">
        <w:tc>
          <w:tcPr>
            <w:tcW w:w="990" w:type="dxa"/>
            <w:shd w:val="clear" w:color="auto" w:fill="auto"/>
          </w:tcPr>
          <w:p w14:paraId="47297C67" w14:textId="77777777" w:rsidR="000D281E" w:rsidRDefault="00885845">
            <w:pPr>
              <w:rPr>
                <w:b/>
                <w:bCs/>
                <w:color w:val="4472C4" w:themeColor="accent1"/>
                <w:sz w:val="24"/>
                <w:szCs w:val="24"/>
              </w:rPr>
            </w:pPr>
            <w:r>
              <w:rPr>
                <w:noProof/>
                <w:lang w:eastAsia="de-CH"/>
              </w:rPr>
              <mc:AlternateContent>
                <mc:Choice Requires="wpg">
                  <w:drawing>
                    <wp:inline distT="0" distB="0" distL="0" distR="0" wp14:anchorId="5E4EA629" wp14:editId="07777777">
                      <wp:extent cx="353695" cy="306705"/>
                      <wp:effectExtent l="0" t="0" r="0" b="0"/>
                      <wp:docPr id="235" name="Group 235" descr="P948C5T29#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236" name="Group 236"/>
                              <wpg:cNvGrpSpPr/>
                              <wpg:grpSpPr>
                                <a:xfrm>
                                  <a:off x="0" y="0"/>
                                  <a:ext cx="353160" cy="306000"/>
                                  <a:chOff x="0" y="0"/>
                                  <a:chExt cx="0" cy="0"/>
                                </a:xfrm>
                              </wpg:grpSpPr>
                              <wps:wsp>
                                <wps:cNvPr id="237" name="Rectangle 237"/>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38"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239"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4DC1AE39" id="Group 235" o:spid="_x0000_s1026" alt="P948C5T29#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">
                      <v:group id="Group 236"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237"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">
                          <v:imagedata r:id="rId10" o:title=""/>
                        </v:shape>
                      </v:group>
                      <w10:anchorlock/>
                    </v:group>
                  </w:pict>
                </mc:Fallback>
              </mc:AlternateContent>
            </w:r>
          </w:p>
        </w:tc>
        <w:tc>
          <w:tcPr>
            <w:tcW w:w="8036" w:type="dxa"/>
            <w:shd w:val="clear" w:color="auto" w:fill="auto"/>
          </w:tcPr>
          <w:p w14:paraId="6C270FE4" w14:textId="6657BD38" w:rsidR="000D281E" w:rsidRDefault="00885845" w:rsidP="00A3440F">
            <w:pPr>
              <w:numPr>
                <w:ilvl w:val="0"/>
                <w:numId w:val="11"/>
              </w:numPr>
              <w:spacing w:after="0"/>
              <w:ind w:left="1077"/>
              <w:rPr>
                <w:color w:val="000000" w:themeColor="text1"/>
              </w:rPr>
            </w:pPr>
            <w:r>
              <w:rPr>
                <w:color w:val="000000" w:themeColor="text1"/>
              </w:rPr>
              <w:t xml:space="preserve">Die Bekanntschaften der Kinder von Wiesland </w:t>
            </w:r>
            <w:r w:rsidR="00DA3D0D">
              <w:rPr>
                <w:color w:val="000000" w:themeColor="text1"/>
              </w:rPr>
              <w:t xml:space="preserve">können </w:t>
            </w:r>
            <w:r>
              <w:rPr>
                <w:color w:val="000000" w:themeColor="text1"/>
              </w:rPr>
              <w:t xml:space="preserve">wie folgt </w:t>
            </w:r>
            <w:r w:rsidR="00B303CC">
              <w:rPr>
                <w:color w:val="000000" w:themeColor="text1"/>
              </w:rPr>
              <w:t>beschrieben werden</w:t>
            </w:r>
            <w:r>
              <w:rPr>
                <w:color w:val="000000" w:themeColor="text1"/>
              </w:rPr>
              <w:t>:</w:t>
            </w:r>
            <w:r>
              <w:br/>
            </w:r>
            <w:r>
              <w:rPr>
                <w:color w:val="000000" w:themeColor="text1"/>
              </w:rPr>
              <w:t>i) Ada kennt Lea, Alex und Nora.</w:t>
            </w:r>
            <w:r>
              <w:br/>
            </w:r>
            <w:r>
              <w:rPr>
                <w:color w:val="000000" w:themeColor="text1"/>
              </w:rPr>
              <w:t>ii) Lea kennt Ada und Elke.</w:t>
            </w:r>
            <w:r>
              <w:br/>
            </w:r>
            <w:r>
              <w:rPr>
                <w:color w:val="000000" w:themeColor="text1"/>
              </w:rPr>
              <w:t>iii) Alex kennt nur Ada.</w:t>
            </w:r>
            <w:r>
              <w:br/>
            </w:r>
            <w:r>
              <w:rPr>
                <w:color w:val="000000" w:themeColor="text1"/>
              </w:rPr>
              <w:t>iv) Nora kennt Ada und Elke.</w:t>
            </w:r>
            <w:r>
              <w:br/>
            </w:r>
            <w:r>
              <w:rPr>
                <w:color w:val="000000" w:themeColor="text1"/>
              </w:rPr>
              <w:t>v) Elke kennt Lea und Nora.</w:t>
            </w:r>
            <w:r>
              <w:br/>
              <w:t xml:space="preserve">Zeichne den </w:t>
            </w:r>
            <w:r w:rsidR="00C6478B">
              <w:t xml:space="preserve">Graphen </w:t>
            </w:r>
            <w:r>
              <w:t xml:space="preserve">für die </w:t>
            </w:r>
            <w:r w:rsidR="00C6478B">
              <w:t xml:space="preserve">Bekanntschaften </w:t>
            </w:r>
            <w:r w:rsidR="00B303CC">
              <w:t xml:space="preserve">der </w:t>
            </w:r>
            <w:r>
              <w:t>Kinder</w:t>
            </w:r>
            <w:r w:rsidR="00DA3D0D">
              <w:t>. Welche Cliquen der Grösse 3 oder 4 gibt es?</w:t>
            </w:r>
          </w:p>
        </w:tc>
      </w:tr>
    </w:tbl>
    <w:p w14:paraId="048740F3" w14:textId="77777777" w:rsidR="000D281E" w:rsidRDefault="000D281E"/>
    <w:p w14:paraId="73CBFFD4" w14:textId="77777777" w:rsidR="00DA3D0D" w:rsidRDefault="00DA3D0D">
      <w:pPr>
        <w:rPr>
          <w:b/>
          <w:i/>
          <w:color w:val="4472C4"/>
        </w:rPr>
      </w:pPr>
    </w:p>
    <w:p w14:paraId="51371A77" w14:textId="095BF98B" w:rsidR="000D281E" w:rsidRDefault="00885845" w:rsidP="00373166">
      <w:pPr>
        <w:pStyle w:val="IntenseQuote"/>
      </w:pPr>
      <w:r w:rsidRPr="00005FBC">
        <w:rPr>
          <w:rStyle w:val="IntenseQuoteChar"/>
          <w:b/>
        </w:rPr>
        <w:lastRenderedPageBreak/>
        <w:t>Was du wissen sollst</w:t>
      </w:r>
      <w:r w:rsidRPr="00373166">
        <w:rPr>
          <w:rStyle w:val="IntenseQuoteChar"/>
        </w:rPr>
        <w:br/>
      </w:r>
      <w:r w:rsidR="001D5803" w:rsidRPr="00373166">
        <w:rPr>
          <w:rStyle w:val="IntenseQuoteChar"/>
        </w:rPr>
        <w:t xml:space="preserve">Mit Graphen kann </w:t>
      </w:r>
      <w:commentRangeStart w:id="47"/>
      <w:commentRangeStart w:id="48"/>
      <w:r w:rsidR="001D5803" w:rsidRPr="00373166">
        <w:rPr>
          <w:rStyle w:val="IntenseQuoteChar"/>
        </w:rPr>
        <w:t>viel</w:t>
      </w:r>
      <w:r w:rsidR="00BC5739">
        <w:rPr>
          <w:rStyle w:val="IntenseQuoteChar"/>
        </w:rPr>
        <w:t>es</w:t>
      </w:r>
      <w:commentRangeEnd w:id="47"/>
      <w:r w:rsidR="00BC5739">
        <w:rPr>
          <w:rStyle w:val="CommentReference"/>
          <w:i w:val="0"/>
          <w:iCs w:val="0"/>
          <w:color w:val="auto"/>
        </w:rPr>
        <w:commentReference w:id="47"/>
      </w:r>
      <w:commentRangeEnd w:id="48"/>
      <w:r w:rsidR="00F219C0">
        <w:rPr>
          <w:rStyle w:val="CommentReference"/>
          <w:i w:val="0"/>
          <w:iCs w:val="0"/>
          <w:color w:val="auto"/>
        </w:rPr>
        <w:commentReference w:id="48"/>
      </w:r>
      <w:r w:rsidR="001D5803" w:rsidRPr="00373166">
        <w:rPr>
          <w:rStyle w:val="IntenseQuoteChar"/>
        </w:rPr>
        <w:t xml:space="preserve"> überschaubar </w:t>
      </w:r>
      <w:r w:rsidR="00005FBC">
        <w:rPr>
          <w:rStyle w:val="IntenseQuoteChar"/>
        </w:rPr>
        <w:t>dargestellt werden</w:t>
      </w:r>
      <w:r w:rsidR="001D5803" w:rsidRPr="00373166">
        <w:rPr>
          <w:rStyle w:val="IntenseQuoteChar"/>
        </w:rPr>
        <w:t>: Landkarten, Strassennetze</w:t>
      </w:r>
      <w:r w:rsidR="00373166" w:rsidRPr="00373166">
        <w:rPr>
          <w:rStyle w:val="IntenseQuoteChar"/>
        </w:rPr>
        <w:t xml:space="preserve"> sowie Beziehungen zwischen Menschen (z.B Rangfolgen </w:t>
      </w:r>
      <w:r w:rsidR="00E63BED">
        <w:rPr>
          <w:rStyle w:val="IntenseQuoteChar"/>
        </w:rPr>
        <w:t>o</w:t>
      </w:r>
      <w:r w:rsidR="00373166" w:rsidRPr="00373166">
        <w:rPr>
          <w:rStyle w:val="IntenseQuoteChar"/>
        </w:rPr>
        <w:t xml:space="preserve">der Bekanntschaften). </w:t>
      </w:r>
      <w:commentRangeStart w:id="49"/>
      <w:commentRangeStart w:id="50"/>
      <w:r w:rsidR="00373166" w:rsidRPr="00373166">
        <w:rPr>
          <w:rStyle w:val="IntenseQuoteChar"/>
        </w:rPr>
        <w:t>Wir</w:t>
      </w:r>
      <w:commentRangeEnd w:id="49"/>
      <w:r w:rsidR="00BC5739">
        <w:rPr>
          <w:rStyle w:val="CommentReference"/>
          <w:i w:val="0"/>
          <w:iCs w:val="0"/>
          <w:color w:val="auto"/>
        </w:rPr>
        <w:commentReference w:id="49"/>
      </w:r>
      <w:commentRangeEnd w:id="50"/>
      <w:r w:rsidR="00F219C0">
        <w:rPr>
          <w:rStyle w:val="CommentReference"/>
          <w:i w:val="0"/>
          <w:iCs w:val="0"/>
          <w:color w:val="auto"/>
        </w:rPr>
        <w:commentReference w:id="50"/>
      </w:r>
      <w:r w:rsidR="00373166" w:rsidRPr="00373166">
        <w:rPr>
          <w:rStyle w:val="IntenseQuoteChar"/>
        </w:rPr>
        <w:t xml:space="preserve"> nutzen Graphen als Darstellungen, weil alles Wichtige auf einen Blick </w:t>
      </w:r>
      <w:r w:rsidR="00005FBC">
        <w:rPr>
          <w:rStyle w:val="IntenseQuoteChar"/>
        </w:rPr>
        <w:t>erfasst werden kann</w:t>
      </w:r>
      <w:r w:rsidR="00373166" w:rsidRPr="00373166">
        <w:rPr>
          <w:rStyle w:val="IntenseQuoteChar"/>
        </w:rPr>
        <w:t xml:space="preserve">, was mit Texten sehr umfangreich zu beschreiben wäre. </w:t>
      </w:r>
      <w:r w:rsidR="00005FBC">
        <w:rPr>
          <w:rStyle w:val="IntenseQuoteChar"/>
        </w:rPr>
        <w:t>Ihr werdet</w:t>
      </w:r>
      <w:r w:rsidR="00373166" w:rsidRPr="00373166">
        <w:rPr>
          <w:rStyle w:val="IntenseQuoteChar"/>
        </w:rPr>
        <w:t xml:space="preserve"> später sehen, wie </w:t>
      </w:r>
      <w:r w:rsidR="00005FBC">
        <w:rPr>
          <w:rStyle w:val="IntenseQuoteChar"/>
        </w:rPr>
        <w:t>Graphen</w:t>
      </w:r>
      <w:r w:rsidR="00373166" w:rsidRPr="00373166">
        <w:rPr>
          <w:rStyle w:val="IntenseQuoteChar"/>
        </w:rPr>
        <w:t xml:space="preserve"> helfen </w:t>
      </w:r>
      <w:r w:rsidR="00005FBC">
        <w:rPr>
          <w:rStyle w:val="IntenseQuoteChar"/>
        </w:rPr>
        <w:t xml:space="preserve">können </w:t>
      </w:r>
      <w:r w:rsidR="00373166" w:rsidRPr="00373166">
        <w:rPr>
          <w:rStyle w:val="IntenseQuoteChar"/>
        </w:rPr>
        <w:t>unterschiedliche Probleme schnell zu lösen</w:t>
      </w:r>
      <w:r w:rsidR="00373166">
        <w:rPr>
          <w:color w:val="4472C4"/>
        </w:rPr>
        <w:t>.</w:t>
      </w:r>
      <w:r>
        <w:br w:type="page"/>
      </w:r>
    </w:p>
    <w:p w14:paraId="34A56AA4" w14:textId="7056E715" w:rsidR="000D281E" w:rsidRDefault="00885845">
      <w:pPr>
        <w:pStyle w:val="Heading2"/>
      </w:pPr>
      <w:bookmarkStart w:id="51" w:name="_Toc47188744"/>
      <w:r>
        <w:lastRenderedPageBreak/>
        <w:t>Daten schützen</w:t>
      </w:r>
      <w:r w:rsidR="00373166">
        <w:t xml:space="preserve"> oder Informationen geheim halten</w:t>
      </w:r>
      <w:bookmarkEnd w:id="51"/>
    </w:p>
    <w:p w14:paraId="732434A0" w14:textId="175A19E4" w:rsidR="000D281E" w:rsidRDefault="000D281E"/>
    <w:p w14:paraId="769FF327" w14:textId="67D5B3C6" w:rsidR="00373166" w:rsidRPr="00373166" w:rsidRDefault="00373166">
      <w:r>
        <w:t xml:space="preserve">Du hast gelernt, Informationen (Wörter, Texte, Wege, Wettervorhersage) als Folgen von Symbolen darzustellen. Solche Informationsdarstellungen nennt man in der Informatik </w:t>
      </w:r>
      <w:r>
        <w:rPr>
          <w:b/>
          <w:bCs/>
        </w:rPr>
        <w:t>Daten</w:t>
      </w:r>
      <w:r>
        <w:t xml:space="preserve">. Nicht alle Daten sind für alle bestimmt. Du </w:t>
      </w:r>
      <w:r w:rsidR="00BB41BD">
        <w:t>möchtest ja</w:t>
      </w:r>
      <w:r>
        <w:t xml:space="preserve"> auch nicht, dass alle deine Briefe oder dein Tagebuch lesen können. Deswegen lernst du hier, wie du deine Daten geheim halten kannst und nur ausgewählten Menschen zugänglich machen kannst.</w:t>
      </w:r>
    </w:p>
    <w:p w14:paraId="074C5B60" w14:textId="77777777" w:rsidR="00373166" w:rsidRDefault="00373166"/>
    <w:p w14:paraId="3ED755E7" w14:textId="5026F8AE" w:rsidR="000D281E" w:rsidRDefault="00885845">
      <w:pPr>
        <w:keepNext/>
        <w:keepLines/>
        <w:rPr>
          <w:b/>
          <w:bCs/>
          <w:color w:val="4472C4"/>
          <w:sz w:val="24"/>
          <w:szCs w:val="24"/>
        </w:rPr>
      </w:pPr>
      <w:r>
        <w:rPr>
          <w:noProof/>
          <w:lang w:eastAsia="de-CH"/>
        </w:rPr>
        <w:drawing>
          <wp:inline distT="0" distB="0" distL="0" distR="0" wp14:anchorId="13FDEB57" wp14:editId="07777777">
            <wp:extent cx="208280" cy="337820"/>
            <wp:effectExtent l="0" t="0" r="0" b="0"/>
            <wp:docPr id="804397280" name="Bild32" descr="P9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Bild32"/>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r>
        <w:rPr>
          <w:b/>
          <w:bCs/>
          <w:color w:val="4472C4" w:themeColor="accent1"/>
          <w:sz w:val="24"/>
          <w:szCs w:val="24"/>
        </w:rPr>
        <w:t xml:space="preserve"> Rätsel 19 – Passwörter aus </w:t>
      </w:r>
      <w:r w:rsidR="0008508E">
        <w:rPr>
          <w:b/>
          <w:bCs/>
          <w:color w:val="4472C4" w:themeColor="accent1"/>
          <w:sz w:val="24"/>
          <w:szCs w:val="24"/>
        </w:rPr>
        <w:t xml:space="preserve">Sätzen </w:t>
      </w:r>
      <w:r w:rsidR="00A600D2">
        <w:rPr>
          <w:b/>
          <w:bCs/>
          <w:color w:val="4472C4" w:themeColor="accent1"/>
          <w:sz w:val="24"/>
          <w:szCs w:val="24"/>
        </w:rPr>
        <w:t>bild</w:t>
      </w:r>
      <w:r>
        <w:rPr>
          <w:b/>
          <w:bCs/>
          <w:color w:val="4472C4" w:themeColor="accent1"/>
          <w:sz w:val="24"/>
          <w:szCs w:val="24"/>
        </w:rPr>
        <w:t>en</w:t>
      </w:r>
    </w:p>
    <w:p w14:paraId="2DE42AF6" w14:textId="2C2774FA" w:rsidR="000D281E" w:rsidRDefault="0589E6D8">
      <w:r>
        <w:t>Valentina träumt davon, den Kilimandscharo zu besteigen. Aus dem Satz ‘</w:t>
      </w:r>
      <w:r w:rsidRPr="00521BAA">
        <w:rPr>
          <w:color w:val="70AD47" w:themeColor="accent6"/>
        </w:rPr>
        <w:t>Der Kilimandscharo ist der höchste Berg von Afrika</w:t>
      </w:r>
      <w:r w:rsidR="000028E1" w:rsidRPr="00521BAA">
        <w:rPr>
          <w:b/>
          <w:bCs/>
          <w:color w:val="FFC000"/>
        </w:rPr>
        <w:t>.</w:t>
      </w:r>
      <w:r>
        <w:t>’ leitet sie sich das Passwort ‘</w:t>
      </w:r>
      <w:r w:rsidRPr="00521BAA">
        <w:rPr>
          <w:color w:val="70AD47" w:themeColor="accent6"/>
        </w:rPr>
        <w:t>DKidhBvA</w:t>
      </w:r>
      <w:r>
        <w:t>.’ ab.</w:t>
      </w:r>
    </w:p>
    <w:p w14:paraId="30E165D5" w14:textId="460BCA11" w:rsidR="000D281E" w:rsidRPr="00521BAA" w:rsidRDefault="00885845">
      <w:r>
        <w:t>Welches der Passwörter könnte mit der gleichen Methode aus dem Satz ‘</w:t>
      </w:r>
      <w:r w:rsidRPr="00521BAA">
        <w:rPr>
          <w:color w:val="70AD47" w:themeColor="accent6"/>
        </w:rPr>
        <w:t>Der höchste Berg der Welt ist der Mount Everest</w:t>
      </w:r>
      <w:r w:rsidR="000028E1" w:rsidRPr="00521BAA">
        <w:t>.</w:t>
      </w:r>
      <w:r w:rsidRPr="00521BAA">
        <w:t xml:space="preserve">’ erstellt worden sein? </w:t>
      </w:r>
    </w:p>
    <w:p w14:paraId="26191CEA" w14:textId="77777777" w:rsidR="000D281E" w:rsidRPr="00521BAA" w:rsidRDefault="00885845" w:rsidP="00A3440F">
      <w:pPr>
        <w:numPr>
          <w:ilvl w:val="0"/>
          <w:numId w:val="18"/>
        </w:numPr>
        <w:spacing w:after="0"/>
      </w:pPr>
      <w:r w:rsidRPr="00521BAA">
        <w:rPr>
          <w:color w:val="70AD47" w:themeColor="accent6"/>
        </w:rPr>
        <w:t>dhbdwidme</w:t>
      </w:r>
    </w:p>
    <w:p w14:paraId="1B48D63D" w14:textId="77777777" w:rsidR="000D281E" w:rsidRPr="00521BAA" w:rsidRDefault="00885845" w:rsidP="00A3440F">
      <w:pPr>
        <w:numPr>
          <w:ilvl w:val="0"/>
          <w:numId w:val="18"/>
        </w:numPr>
        <w:spacing w:after="0"/>
      </w:pPr>
      <w:r w:rsidRPr="00521BAA">
        <w:rPr>
          <w:color w:val="70AD47" w:themeColor="accent6"/>
        </w:rPr>
        <w:t>EMdiWdBdD.</w:t>
      </w:r>
    </w:p>
    <w:p w14:paraId="534B0CA9" w14:textId="77777777" w:rsidR="000D281E" w:rsidRPr="00521BAA" w:rsidRDefault="00885845" w:rsidP="00A3440F">
      <w:pPr>
        <w:numPr>
          <w:ilvl w:val="0"/>
          <w:numId w:val="18"/>
        </w:numPr>
        <w:spacing w:after="0"/>
      </w:pPr>
      <w:r w:rsidRPr="00521BAA">
        <w:rPr>
          <w:color w:val="70AD47" w:themeColor="accent6"/>
        </w:rPr>
        <w:t>DhBdSidD.</w:t>
      </w:r>
    </w:p>
    <w:p w14:paraId="1893E2F8" w14:textId="620DD7F9" w:rsidR="000D281E" w:rsidRPr="00521BAA" w:rsidRDefault="00885845" w:rsidP="00A3440F">
      <w:pPr>
        <w:numPr>
          <w:ilvl w:val="0"/>
          <w:numId w:val="18"/>
        </w:numPr>
      </w:pPr>
      <w:r w:rsidRPr="00521BAA">
        <w:rPr>
          <w:color w:val="70AD47" w:themeColor="accent6"/>
        </w:rPr>
        <w:t>DhBdWidME.</w:t>
      </w:r>
      <w:r w:rsidR="00521BAA" w:rsidRPr="00521BAA">
        <w:t xml:space="preserve"> </w:t>
      </w:r>
    </w:p>
    <w:p w14:paraId="126915F2" w14:textId="7A7D672D" w:rsidR="000D281E" w:rsidRDefault="00885845">
      <w:pPr>
        <w:keepNext/>
        <w:keepLines/>
        <w:rPr>
          <w:b/>
          <w:bCs/>
          <w:color w:val="4472C4"/>
          <w:sz w:val="24"/>
          <w:szCs w:val="24"/>
        </w:rPr>
      </w:pPr>
      <w:r>
        <w:rPr>
          <w:noProof/>
          <w:lang w:eastAsia="de-CH"/>
        </w:rPr>
        <mc:AlternateContent>
          <mc:Choice Requires="wpg">
            <w:drawing>
              <wp:inline distT="0" distB="0" distL="0" distR="0" wp14:anchorId="01E0B390" wp14:editId="07777777">
                <wp:extent cx="353695" cy="306705"/>
                <wp:effectExtent l="0" t="0" r="0" b="0"/>
                <wp:docPr id="240" name="Group 240" descr="P965#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241" name="Group 241"/>
                        <wpg:cNvGrpSpPr/>
                        <wpg:grpSpPr>
                          <a:xfrm>
                            <a:off x="0" y="0"/>
                            <a:ext cx="353160" cy="306000"/>
                            <a:chOff x="0" y="0"/>
                            <a:chExt cx="0" cy="0"/>
                          </a:xfrm>
                        </wpg:grpSpPr>
                        <wps:wsp>
                          <wps:cNvPr id="242" name="Rectangle 242"/>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43"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244"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5501823D" id="Group 240" o:spid="_x0000_s1026" alt="P965#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">
                <v:group id="Group 241"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tangle 242"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">
                    <v:imagedata r:id="rId10" o:title=""/>
                  </v:shape>
                </v:group>
                <w10:anchorlock/>
              </v:group>
            </w:pict>
          </mc:Fallback>
        </mc:AlternateContent>
      </w:r>
      <w:r>
        <w:rPr>
          <w:b/>
          <w:bCs/>
          <w:color w:val="4472C4" w:themeColor="accent1"/>
          <w:sz w:val="24"/>
          <w:szCs w:val="24"/>
        </w:rPr>
        <w:t xml:space="preserve"> Rätsel 20 – Passwörter </w:t>
      </w:r>
      <w:r w:rsidR="0008393B">
        <w:rPr>
          <w:b/>
          <w:bCs/>
          <w:color w:val="4472C4" w:themeColor="accent1"/>
          <w:sz w:val="24"/>
          <w:szCs w:val="24"/>
        </w:rPr>
        <w:t xml:space="preserve">aus </w:t>
      </w:r>
      <w:r>
        <w:rPr>
          <w:b/>
          <w:bCs/>
          <w:color w:val="4472C4" w:themeColor="accent1"/>
          <w:sz w:val="24"/>
          <w:szCs w:val="24"/>
        </w:rPr>
        <w:t xml:space="preserve">Buchstaben </w:t>
      </w:r>
      <w:r w:rsidR="0008508E">
        <w:rPr>
          <w:b/>
          <w:bCs/>
          <w:color w:val="4472C4" w:themeColor="accent1"/>
          <w:sz w:val="24"/>
          <w:szCs w:val="24"/>
        </w:rPr>
        <w:t xml:space="preserve">, </w:t>
      </w:r>
      <w:r>
        <w:rPr>
          <w:b/>
          <w:bCs/>
          <w:color w:val="4472C4" w:themeColor="accent1"/>
          <w:sz w:val="24"/>
          <w:szCs w:val="24"/>
        </w:rPr>
        <w:t>Ziffern</w:t>
      </w:r>
      <w:r w:rsidR="0008508E">
        <w:rPr>
          <w:b/>
          <w:bCs/>
          <w:color w:val="4472C4" w:themeColor="accent1"/>
          <w:sz w:val="24"/>
          <w:szCs w:val="24"/>
        </w:rPr>
        <w:t xml:space="preserve"> und Sonderzeichen</w:t>
      </w:r>
    </w:p>
    <w:p w14:paraId="06630D96" w14:textId="1ABA80D1" w:rsidR="000D281E" w:rsidRDefault="00137944">
      <w:r>
        <w:t>Elisabeth braucht f</w:t>
      </w:r>
      <w:r w:rsidR="00885845">
        <w:t xml:space="preserve">ür den Zugriff auf ihre E-Mails ein sicheres Passwort. Das System verlangt von ihr ein Passwort, das mindestens 8 Zeichen lang ist, </w:t>
      </w:r>
      <w:r>
        <w:t xml:space="preserve">aus grossen und kleinen </w:t>
      </w:r>
      <w:r w:rsidR="00885845">
        <w:t xml:space="preserve">Buchstaben </w:t>
      </w:r>
      <w:r>
        <w:t xml:space="preserve">besteht, </w:t>
      </w:r>
      <w:r w:rsidR="00885845">
        <w:t xml:space="preserve">Ziffern und ein Sonderzeichen </w:t>
      </w:r>
      <w:r w:rsidR="009540AB">
        <w:t>beinhaltet</w:t>
      </w:r>
      <w:r>
        <w:t>.</w:t>
      </w:r>
    </w:p>
    <w:p w14:paraId="2E0837A4" w14:textId="77777777" w:rsidR="000D281E" w:rsidRDefault="00885845">
      <w:r>
        <w:t xml:space="preserve">Aus dem Satz ‘ </w:t>
      </w:r>
      <w:r w:rsidRPr="00521BAA">
        <w:rPr>
          <w:color w:val="70AD47" w:themeColor="accent6"/>
        </w:rPr>
        <w:t>Leben ist das, was du daraus machst.</w:t>
      </w:r>
      <w:r>
        <w:t>’ bildet sie folgendes Passwort:</w:t>
      </w:r>
    </w:p>
    <w:p w14:paraId="319008BB" w14:textId="77777777" w:rsidR="000D281E" w:rsidRDefault="00885845">
      <w:pPr>
        <w:ind w:left="720"/>
      </w:pPr>
      <w:r w:rsidRPr="00521BAA">
        <w:rPr>
          <w:color w:val="70AD47" w:themeColor="accent6"/>
        </w:rPr>
        <w:t>L5i3d3,w3d2d6m6.</w:t>
      </w:r>
    </w:p>
    <w:p w14:paraId="76E13914" w14:textId="77777777" w:rsidR="000D281E" w:rsidRDefault="00885845">
      <w:r>
        <w:t>Wie würde dein Passwort lauten, wenn du es aus dem Satz ‘</w:t>
      </w:r>
      <w:r w:rsidRPr="00521BAA">
        <w:rPr>
          <w:color w:val="70AD47" w:themeColor="accent6"/>
        </w:rPr>
        <w:t>Gemeinsam schaffen wir, was wir alleine nicht können.</w:t>
      </w:r>
      <w:r>
        <w:t xml:space="preserve">’ bilden würdest? </w:t>
      </w:r>
    </w:p>
    <w:p w14:paraId="07C2A690" w14:textId="3F43A19D" w:rsidR="000D281E" w:rsidRDefault="00A600D2">
      <w:r>
        <w:t>Erkläre</w:t>
      </w:r>
      <w:r w:rsidR="00885845">
        <w:t xml:space="preserve">, wie </w:t>
      </w:r>
      <w:r w:rsidR="00137944">
        <w:t xml:space="preserve">du </w:t>
      </w:r>
      <w:r w:rsidR="00885845">
        <w:t xml:space="preserve">das Passwort gebildet </w:t>
      </w:r>
      <w:r w:rsidR="00137944">
        <w:t>hast</w:t>
      </w:r>
      <w:r w:rsidR="00E63BED">
        <w:t>.</w:t>
      </w:r>
    </w:p>
    <w:p w14:paraId="7092F90A" w14:textId="6CF046E1" w:rsidR="000D281E" w:rsidRDefault="00885845">
      <w:pPr>
        <w:keepNext/>
        <w:keepLines/>
        <w:pBdr>
          <w:top w:val="single" w:sz="4" w:space="10" w:color="4472C4"/>
          <w:left w:val="single" w:sz="4" w:space="4" w:color="4472C4"/>
          <w:bottom w:val="single" w:sz="4" w:space="10" w:color="4472C4"/>
          <w:right w:val="single" w:sz="4" w:space="4" w:color="4472C4"/>
        </w:pBdr>
        <w:spacing w:before="360" w:after="360"/>
        <w:rPr>
          <w:i/>
          <w:color w:val="4472C4"/>
        </w:rPr>
      </w:pPr>
      <w:r>
        <w:rPr>
          <w:b/>
          <w:i/>
          <w:color w:val="4472C4"/>
        </w:rPr>
        <w:t>Was du wissen sollst</w:t>
      </w:r>
      <w:r>
        <w:rPr>
          <w:i/>
          <w:color w:val="4472C4"/>
        </w:rPr>
        <w:br/>
      </w:r>
      <w:r w:rsidR="00A600D2">
        <w:rPr>
          <w:i/>
          <w:color w:val="4472C4"/>
        </w:rPr>
        <w:t>Du kannst den</w:t>
      </w:r>
      <w:r>
        <w:rPr>
          <w:i/>
          <w:color w:val="4472C4"/>
        </w:rPr>
        <w:t xml:space="preserve"> Zugang zu deinem Computer oder </w:t>
      </w:r>
      <w:r w:rsidR="00A600D2">
        <w:rPr>
          <w:i/>
          <w:color w:val="4472C4"/>
        </w:rPr>
        <w:t>Smartphone</w:t>
      </w:r>
      <w:r>
        <w:rPr>
          <w:i/>
          <w:color w:val="4472C4"/>
        </w:rPr>
        <w:t xml:space="preserve"> mit einem Passwort schützen.</w:t>
      </w:r>
      <w:r w:rsidR="00A600D2">
        <w:rPr>
          <w:i/>
          <w:color w:val="4472C4"/>
        </w:rPr>
        <w:t xml:space="preserve"> </w:t>
      </w:r>
      <w:r w:rsidR="008F150C">
        <w:rPr>
          <w:i/>
          <w:color w:val="4472C4"/>
        </w:rPr>
        <w:t xml:space="preserve">Somit schützt du alle Daten, die dort gespeichert sind. </w:t>
      </w:r>
      <w:r w:rsidR="003D43D7">
        <w:rPr>
          <w:i/>
          <w:color w:val="4472C4"/>
        </w:rPr>
        <w:t>Du kannst das Passwort</w:t>
      </w:r>
      <w:r>
        <w:rPr>
          <w:i/>
          <w:color w:val="4472C4"/>
        </w:rPr>
        <w:t xml:space="preserve"> selbst </w:t>
      </w:r>
      <w:r w:rsidR="003D43D7">
        <w:rPr>
          <w:i/>
          <w:color w:val="4472C4"/>
        </w:rPr>
        <w:t>wählen, solltest es aber niemandem verraten. Das Passwort</w:t>
      </w:r>
      <w:r>
        <w:rPr>
          <w:i/>
          <w:color w:val="4472C4"/>
        </w:rPr>
        <w:t xml:space="preserve"> soll </w:t>
      </w:r>
      <w:r w:rsidR="00DA0F83">
        <w:rPr>
          <w:i/>
          <w:color w:val="4472C4"/>
        </w:rPr>
        <w:t xml:space="preserve">für andere </w:t>
      </w:r>
      <w:r>
        <w:rPr>
          <w:i/>
          <w:color w:val="4472C4"/>
        </w:rPr>
        <w:t>schwierig zu erraten sein</w:t>
      </w:r>
      <w:r w:rsidR="00A600D2">
        <w:rPr>
          <w:i/>
          <w:color w:val="4472C4"/>
        </w:rPr>
        <w:t xml:space="preserve"> </w:t>
      </w:r>
      <w:r w:rsidR="0036136B">
        <w:rPr>
          <w:i/>
          <w:color w:val="4472C4"/>
        </w:rPr>
        <w:t>und für dich einfach zum</w:t>
      </w:r>
      <w:r>
        <w:rPr>
          <w:i/>
          <w:color w:val="4472C4"/>
        </w:rPr>
        <w:t xml:space="preserve"> </w:t>
      </w:r>
      <w:r w:rsidR="00A600D2">
        <w:rPr>
          <w:i/>
          <w:color w:val="4472C4"/>
        </w:rPr>
        <w:t>A</w:t>
      </w:r>
      <w:r w:rsidR="003D43D7">
        <w:rPr>
          <w:i/>
          <w:color w:val="4472C4"/>
        </w:rPr>
        <w:t>uswendig</w:t>
      </w:r>
      <w:r>
        <w:rPr>
          <w:i/>
          <w:color w:val="4472C4"/>
        </w:rPr>
        <w:t>lernen</w:t>
      </w:r>
      <w:r w:rsidR="0041125D">
        <w:rPr>
          <w:i/>
          <w:color w:val="4472C4"/>
        </w:rPr>
        <w:t xml:space="preserve">. So brauchst du es nicht </w:t>
      </w:r>
      <w:r w:rsidR="0036136B">
        <w:rPr>
          <w:i/>
          <w:color w:val="4472C4"/>
        </w:rPr>
        <w:t>aufzuschreiben</w:t>
      </w:r>
      <w:r w:rsidR="003D43D7">
        <w:rPr>
          <w:i/>
          <w:color w:val="4472C4"/>
        </w:rPr>
        <w:t>. D</w:t>
      </w:r>
      <w:r w:rsidR="0036136B">
        <w:rPr>
          <w:i/>
          <w:color w:val="4472C4"/>
        </w:rPr>
        <w:t>enn e</w:t>
      </w:r>
      <w:r w:rsidR="008F150C">
        <w:rPr>
          <w:i/>
          <w:color w:val="4472C4"/>
        </w:rPr>
        <w:t>in</w:t>
      </w:r>
      <w:r w:rsidR="0036136B">
        <w:rPr>
          <w:i/>
          <w:color w:val="4472C4"/>
        </w:rPr>
        <w:t xml:space="preserve"> aufgeschriebenes Passwort könnte </w:t>
      </w:r>
      <w:r w:rsidR="0041125D">
        <w:rPr>
          <w:i/>
          <w:color w:val="4472C4"/>
        </w:rPr>
        <w:t>jemandem in die Hände fallen</w:t>
      </w:r>
      <w:r w:rsidR="003D43D7">
        <w:rPr>
          <w:i/>
          <w:color w:val="4472C4"/>
        </w:rPr>
        <w:t>.</w:t>
      </w:r>
    </w:p>
    <w:p w14:paraId="2328BB07" w14:textId="77777777" w:rsidR="000D281E" w:rsidRPr="000028E1" w:rsidRDefault="000D281E"/>
    <w:p w14:paraId="792DA531" w14:textId="34E9DCE9" w:rsidR="000D281E" w:rsidRDefault="00885845">
      <w:pPr>
        <w:keepNext/>
        <w:keepLines/>
        <w:rPr>
          <w:b/>
          <w:color w:val="4472C4"/>
          <w:sz w:val="24"/>
          <w:szCs w:val="24"/>
        </w:rPr>
      </w:pPr>
      <w:r>
        <w:rPr>
          <w:b/>
          <w:color w:val="4472C4"/>
          <w:sz w:val="24"/>
          <w:szCs w:val="24"/>
        </w:rPr>
        <w:lastRenderedPageBreak/>
        <w:t xml:space="preserve">Rätsel 21 – Geheimtext </w:t>
      </w:r>
      <w:r w:rsidR="00165E4D">
        <w:rPr>
          <w:b/>
          <w:color w:val="4472C4"/>
          <w:sz w:val="24"/>
          <w:szCs w:val="24"/>
        </w:rPr>
        <w:t>aus ver</w:t>
      </w:r>
      <w:r w:rsidR="009540AB">
        <w:rPr>
          <w:b/>
          <w:color w:val="4472C4"/>
          <w:sz w:val="24"/>
          <w:szCs w:val="24"/>
        </w:rPr>
        <w:t xml:space="preserve">tauschten </w:t>
      </w:r>
      <w:r>
        <w:rPr>
          <w:b/>
          <w:color w:val="4472C4"/>
          <w:sz w:val="24"/>
          <w:szCs w:val="24"/>
        </w:rPr>
        <w:t>Buchstaben</w:t>
      </w:r>
    </w:p>
    <w:p w14:paraId="2EFF2721" w14:textId="77777777" w:rsidR="000D281E" w:rsidRDefault="00885845">
      <w:r>
        <w:t xml:space="preserve">Biberin Anita findet auf einem Stück Rinde den folgenden Geheimtext: </w:t>
      </w:r>
    </w:p>
    <w:p w14:paraId="38AA98D6" w14:textId="77777777" w:rsidR="000D281E" w:rsidRDefault="00885845">
      <w:r>
        <w:rPr>
          <w:noProof/>
          <w:lang w:eastAsia="de-CH"/>
        </w:rPr>
        <w:drawing>
          <wp:inline distT="0" distB="0" distL="0" distR="0" wp14:anchorId="51E11FF4" wp14:editId="07777777">
            <wp:extent cx="5731510" cy="875665"/>
            <wp:effectExtent l="0" t="0" r="0" b="0"/>
            <wp:docPr id="804397281" name="image175.png" descr="P9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75.png"/>
                    <pic:cNvPicPr>
                      <a:picLocks noChangeAspect="1" noChangeArrowheads="1"/>
                    </pic:cNvPicPr>
                  </pic:nvPicPr>
                  <pic:blipFill>
                    <a:blip r:embed="rId70"/>
                    <a:stretch>
                      <a:fillRect/>
                    </a:stretch>
                  </pic:blipFill>
                  <pic:spPr bwMode="auto">
                    <a:xfrm>
                      <a:off x="0" y="0"/>
                      <a:ext cx="5731510" cy="875665"/>
                    </a:xfrm>
                    <a:prstGeom prst="rect">
                      <a:avLst/>
                    </a:prstGeom>
                  </pic:spPr>
                </pic:pic>
              </a:graphicData>
            </a:graphic>
          </wp:inline>
        </w:drawing>
      </w:r>
    </w:p>
    <w:p w14:paraId="242BF1E7" w14:textId="4E9323DF" w:rsidR="000D281E" w:rsidRDefault="009540AB">
      <w:r>
        <w:t xml:space="preserve">Die Biberin </w:t>
      </w:r>
      <w:r w:rsidR="00885845">
        <w:t>Ada zeigt ihr ein anderes Stück Rinde und sagt</w:t>
      </w:r>
      <w:r>
        <w:t>:</w:t>
      </w:r>
      <w:r w:rsidR="003D43D7">
        <w:t xml:space="preserve"> </w:t>
      </w:r>
      <w:r>
        <w:t>«</w:t>
      </w:r>
      <w:r w:rsidR="00885845">
        <w:t>Hier ist das Geheimnis der Geheimschrift</w:t>
      </w:r>
      <w:r>
        <w:t>!»</w:t>
      </w:r>
    </w:p>
    <w:p w14:paraId="79A7C14E" w14:textId="6B3206A3" w:rsidR="00484CAA" w:rsidRPr="00DD7583" w:rsidRDefault="00DD7583">
      <w:pPr>
        <w:rPr>
          <w:color w:val="FF0000"/>
        </w:rPr>
      </w:pPr>
      <w:r>
        <w:rPr>
          <w:noProof/>
          <w:lang w:eastAsia="de-CH"/>
        </w:rPr>
        <w:drawing>
          <wp:inline distT="114300" distB="114300" distL="114300" distR="114300" wp14:anchorId="7935956B" wp14:editId="17B233F7">
            <wp:extent cx="5053013" cy="796857"/>
            <wp:effectExtent l="0" t="0" r="0" b="0"/>
            <wp:docPr id="2120746711" name="image302.png" descr="P977#yIS1"/>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71"/>
                    <a:srcRect/>
                    <a:stretch>
                      <a:fillRect/>
                    </a:stretch>
                  </pic:blipFill>
                  <pic:spPr>
                    <a:xfrm>
                      <a:off x="0" y="0"/>
                      <a:ext cx="5053013" cy="796857"/>
                    </a:xfrm>
                    <a:prstGeom prst="rect">
                      <a:avLst/>
                    </a:prstGeom>
                    <a:ln/>
                  </pic:spPr>
                </pic:pic>
              </a:graphicData>
            </a:graphic>
          </wp:inline>
        </w:drawing>
      </w:r>
    </w:p>
    <w:p w14:paraId="525CB5B6" w14:textId="77777777" w:rsidR="00DD7583" w:rsidRPr="00DD7583" w:rsidRDefault="00DD7583">
      <w:pPr>
        <w:rPr>
          <w:color w:val="FF0000"/>
        </w:rPr>
      </w:pPr>
    </w:p>
    <w:tbl>
      <w:tblPr>
        <w:tblW w:w="9026" w:type="dxa"/>
        <w:tblLook w:val="06A0" w:firstRow="1" w:lastRow="0" w:firstColumn="1" w:lastColumn="0" w:noHBand="1" w:noVBand="1"/>
      </w:tblPr>
      <w:tblGrid>
        <w:gridCol w:w="734"/>
        <w:gridCol w:w="8292"/>
      </w:tblGrid>
      <w:tr w:rsidR="000D281E" w14:paraId="63AC888D" w14:textId="77777777" w:rsidTr="0589E6D8">
        <w:tc>
          <w:tcPr>
            <w:tcW w:w="734" w:type="dxa"/>
            <w:shd w:val="clear" w:color="auto" w:fill="auto"/>
          </w:tcPr>
          <w:p w14:paraId="71049383" w14:textId="77777777" w:rsidR="000D281E" w:rsidRDefault="00885845">
            <w:pPr>
              <w:rPr>
                <w:b/>
                <w:bCs/>
                <w:color w:val="4472C4" w:themeColor="accent1"/>
                <w:sz w:val="24"/>
                <w:szCs w:val="24"/>
              </w:rPr>
            </w:pPr>
            <w:r>
              <w:rPr>
                <w:noProof/>
                <w:lang w:eastAsia="de-CH"/>
              </w:rPr>
              <w:drawing>
                <wp:inline distT="0" distB="0" distL="0" distR="0" wp14:anchorId="637C266E" wp14:editId="07777777">
                  <wp:extent cx="208280" cy="337820"/>
                  <wp:effectExtent l="0" t="0" r="0" b="0"/>
                  <wp:docPr id="804397285" name="Bild33" descr="P979C1T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ild33"/>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p>
        </w:tc>
        <w:tc>
          <w:tcPr>
            <w:tcW w:w="8291" w:type="dxa"/>
            <w:shd w:val="clear" w:color="auto" w:fill="auto"/>
          </w:tcPr>
          <w:p w14:paraId="4D16AC41" w14:textId="1F275A0D" w:rsidR="000D281E" w:rsidRDefault="0589E6D8" w:rsidP="00BC5739">
            <w:pPr>
              <w:numPr>
                <w:ilvl w:val="0"/>
                <w:numId w:val="17"/>
              </w:numPr>
              <w:ind w:left="714" w:hanging="357"/>
            </w:pPr>
            <w:r w:rsidRPr="0589E6D8">
              <w:rPr>
                <w:color w:val="000000" w:themeColor="text1"/>
              </w:rPr>
              <w:t xml:space="preserve">Schaffst du es, den Geheimtext zu lesen? Du kannst den Geheimtext </w:t>
            </w:r>
            <w:r w:rsidR="009540AB">
              <w:rPr>
                <w:color w:val="000000" w:themeColor="text1"/>
              </w:rPr>
              <w:t xml:space="preserve">zuerst </w:t>
            </w:r>
            <w:r w:rsidRPr="0589E6D8">
              <w:rPr>
                <w:color w:val="000000" w:themeColor="text1"/>
              </w:rPr>
              <w:t xml:space="preserve">mit den Buchstaben </w:t>
            </w:r>
            <w:r w:rsidR="00BC5739">
              <w:rPr>
                <w:color w:val="000000" w:themeColor="text1"/>
              </w:rPr>
              <w:t xml:space="preserve">von der </w:t>
            </w:r>
            <w:r w:rsidR="00E63BED">
              <w:rPr>
                <w:color w:val="000000" w:themeColor="text1"/>
              </w:rPr>
              <w:t xml:space="preserve">KV 1 </w:t>
            </w:r>
            <w:ins w:id="52" w:author="5gjozslsaj@idethz.onmicrosoft.com" w:date="2020-08-05T16:40:00Z">
              <w:r w:rsidR="00E66F4E">
                <w:rPr>
                  <w:color w:val="000000" w:themeColor="text1"/>
                </w:rPr>
                <w:t xml:space="preserve">und 2 </w:t>
              </w:r>
            </w:ins>
            <w:r w:rsidR="00FF6C15">
              <w:rPr>
                <w:color w:val="000000" w:themeColor="text1"/>
              </w:rPr>
              <w:t>legen</w:t>
            </w:r>
            <w:r w:rsidR="009540AB" w:rsidRPr="0589E6D8">
              <w:rPr>
                <w:color w:val="000000" w:themeColor="text1"/>
              </w:rPr>
              <w:t xml:space="preserve"> </w:t>
            </w:r>
            <w:r w:rsidRPr="0589E6D8">
              <w:rPr>
                <w:color w:val="000000" w:themeColor="text1"/>
              </w:rPr>
              <w:t>und dann versuchen, den Geheimtext in den ursprünglichen Text umzuwandeln.</w:t>
            </w:r>
          </w:p>
        </w:tc>
      </w:tr>
      <w:tr w:rsidR="000D281E" w14:paraId="484D6FE5" w14:textId="77777777" w:rsidTr="0589E6D8">
        <w:tc>
          <w:tcPr>
            <w:tcW w:w="734" w:type="dxa"/>
            <w:shd w:val="clear" w:color="auto" w:fill="auto"/>
          </w:tcPr>
          <w:p w14:paraId="12A4EA11" w14:textId="77777777" w:rsidR="000D281E" w:rsidRDefault="00885845">
            <w:pPr>
              <w:rPr>
                <w:b/>
                <w:bCs/>
                <w:color w:val="4472C4" w:themeColor="accent1"/>
                <w:sz w:val="24"/>
                <w:szCs w:val="24"/>
              </w:rPr>
            </w:pPr>
            <w:r>
              <w:rPr>
                <w:noProof/>
                <w:lang w:eastAsia="de-CH"/>
              </w:rPr>
              <w:drawing>
                <wp:inline distT="0" distB="0" distL="0" distR="0" wp14:anchorId="52EC2AE5" wp14:editId="07777777">
                  <wp:extent cx="208280" cy="337820"/>
                  <wp:effectExtent l="0" t="0" r="0" b="0"/>
                  <wp:docPr id="804397286" name="Bild34" descr="P985C3T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Bild34"/>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p>
        </w:tc>
        <w:tc>
          <w:tcPr>
            <w:tcW w:w="8291" w:type="dxa"/>
            <w:shd w:val="clear" w:color="auto" w:fill="auto"/>
          </w:tcPr>
          <w:p w14:paraId="5A1EA135" w14:textId="4742789A" w:rsidR="000D281E" w:rsidRDefault="00885845" w:rsidP="00A3440F">
            <w:pPr>
              <w:numPr>
                <w:ilvl w:val="0"/>
                <w:numId w:val="17"/>
              </w:numPr>
              <w:ind w:left="714" w:hanging="357"/>
            </w:pPr>
            <w:r>
              <w:rPr>
                <w:color w:val="000000" w:themeColor="text1"/>
              </w:rPr>
              <w:t xml:space="preserve">Nutze die Geheimschrift </w:t>
            </w:r>
            <w:r w:rsidR="00FF6C15">
              <w:rPr>
                <w:color w:val="000000" w:themeColor="text1"/>
              </w:rPr>
              <w:t xml:space="preserve">vom </w:t>
            </w:r>
            <w:r>
              <w:rPr>
                <w:color w:val="000000" w:themeColor="text1"/>
              </w:rPr>
              <w:t>Rätsel 21</w:t>
            </w:r>
            <w:ins w:id="53" w:author="5gjozslsaj@idethz.onmicrosoft.com" w:date="2020-08-05T16:40:00Z">
              <w:r w:rsidR="00E66F4E">
                <w:rPr>
                  <w:color w:val="000000" w:themeColor="text1"/>
                </w:rPr>
                <w:t xml:space="preserve"> und die Buchstaben von der KV 1 und 2</w:t>
              </w:r>
            </w:ins>
            <w:r>
              <w:rPr>
                <w:color w:val="000000" w:themeColor="text1"/>
              </w:rPr>
              <w:t xml:space="preserve">, um </w:t>
            </w:r>
            <w:r w:rsidR="00FF6C15">
              <w:rPr>
                <w:color w:val="000000" w:themeColor="text1"/>
              </w:rPr>
              <w:t>de</w:t>
            </w:r>
            <w:r w:rsidR="00FD15DC">
              <w:rPr>
                <w:color w:val="000000" w:themeColor="text1"/>
              </w:rPr>
              <w:t>n</w:t>
            </w:r>
            <w:r w:rsidR="00FF6C15">
              <w:rPr>
                <w:color w:val="000000" w:themeColor="text1"/>
              </w:rPr>
              <w:t xml:space="preserve"> folgenden Satz in Geheimschrift zu schreiben:</w:t>
            </w:r>
            <w:r w:rsidR="00521BAA">
              <w:rPr>
                <w:color w:val="000000" w:themeColor="text1"/>
              </w:rPr>
              <w:t xml:space="preserve"> </w:t>
            </w:r>
            <w:r w:rsidR="00BB2E0D">
              <w:rPr>
                <w:color w:val="000000" w:themeColor="text1"/>
              </w:rPr>
              <w:br/>
            </w:r>
            <w:r w:rsidRPr="00521BAA">
              <w:rPr>
                <w:b/>
                <w:bCs/>
                <w:color w:val="FFC000"/>
              </w:rPr>
              <w:t>ROGER FEDERER IST MIR SYMPATHISCH</w:t>
            </w:r>
            <w:r>
              <w:rPr>
                <w:color w:val="000000" w:themeColor="text1"/>
              </w:rPr>
              <w:t>.</w:t>
            </w:r>
          </w:p>
        </w:tc>
      </w:tr>
    </w:tbl>
    <w:p w14:paraId="58717D39" w14:textId="77777777" w:rsidR="000D281E" w:rsidRDefault="000D281E"/>
    <w:p w14:paraId="05E1BE3D" w14:textId="087B6D3F" w:rsidR="000D281E" w:rsidRDefault="00885845" w:rsidP="0041125D">
      <w:pPr>
        <w:keepNext/>
        <w:keepLines/>
        <w:pBdr>
          <w:top w:val="single" w:sz="4" w:space="8" w:color="4472C4"/>
          <w:left w:val="single" w:sz="4" w:space="4" w:color="4472C4"/>
          <w:bottom w:val="single" w:sz="4" w:space="10" w:color="4472C4"/>
          <w:right w:val="single" w:sz="4" w:space="4" w:color="4472C4"/>
        </w:pBdr>
        <w:spacing w:before="360" w:after="360"/>
        <w:rPr>
          <w:i/>
          <w:color w:val="4472C4"/>
        </w:rPr>
      </w:pPr>
      <w:r>
        <w:rPr>
          <w:b/>
          <w:i/>
          <w:color w:val="4472C4"/>
        </w:rPr>
        <w:t>Was du wissen sollst</w:t>
      </w:r>
      <w:r>
        <w:rPr>
          <w:b/>
          <w:i/>
          <w:color w:val="4472C4"/>
        </w:rPr>
        <w:br/>
        <w:t>Geheimschriften</w:t>
      </w:r>
      <w:r>
        <w:rPr>
          <w:i/>
          <w:color w:val="4472C4"/>
        </w:rPr>
        <w:t xml:space="preserve"> wurden entwickelt, um Texte </w:t>
      </w:r>
      <w:r w:rsidR="004F3CAE">
        <w:rPr>
          <w:i/>
          <w:color w:val="4472C4"/>
        </w:rPr>
        <w:t xml:space="preserve">und allgemein Daten </w:t>
      </w:r>
      <w:r w:rsidR="009739C1">
        <w:rPr>
          <w:i/>
          <w:color w:val="4472C4"/>
        </w:rPr>
        <w:t>vor Leuten</w:t>
      </w:r>
      <w:r>
        <w:rPr>
          <w:i/>
          <w:color w:val="4472C4"/>
        </w:rPr>
        <w:t xml:space="preserve"> </w:t>
      </w:r>
      <w:r w:rsidR="0081239E">
        <w:rPr>
          <w:i/>
          <w:color w:val="4472C4"/>
        </w:rPr>
        <w:t xml:space="preserve">zu </w:t>
      </w:r>
      <w:r>
        <w:rPr>
          <w:i/>
          <w:color w:val="4472C4"/>
        </w:rPr>
        <w:t>schützen</w:t>
      </w:r>
      <w:r w:rsidR="005353DC">
        <w:rPr>
          <w:i/>
          <w:color w:val="4472C4"/>
        </w:rPr>
        <w:t xml:space="preserve">, </w:t>
      </w:r>
      <w:r w:rsidR="009739C1">
        <w:rPr>
          <w:i/>
          <w:color w:val="4472C4"/>
        </w:rPr>
        <w:t>die</w:t>
      </w:r>
      <w:r w:rsidR="005353DC">
        <w:rPr>
          <w:i/>
          <w:color w:val="4472C4"/>
        </w:rPr>
        <w:t xml:space="preserve"> sie </w:t>
      </w:r>
      <w:r w:rsidR="009739C1">
        <w:rPr>
          <w:i/>
          <w:color w:val="4472C4"/>
        </w:rPr>
        <w:t xml:space="preserve">nicht </w:t>
      </w:r>
      <w:r w:rsidR="005353DC">
        <w:rPr>
          <w:i/>
          <w:color w:val="4472C4"/>
        </w:rPr>
        <w:t xml:space="preserve">lesen </w:t>
      </w:r>
      <w:r w:rsidR="009739C1">
        <w:rPr>
          <w:i/>
          <w:color w:val="4472C4"/>
        </w:rPr>
        <w:t>sollten</w:t>
      </w:r>
      <w:r>
        <w:rPr>
          <w:i/>
          <w:color w:val="4472C4"/>
        </w:rPr>
        <w:t xml:space="preserve">. Nur </w:t>
      </w:r>
      <w:r w:rsidR="00FF6C15">
        <w:rPr>
          <w:i/>
          <w:color w:val="4472C4"/>
        </w:rPr>
        <w:t xml:space="preserve">wer die </w:t>
      </w:r>
      <w:r>
        <w:rPr>
          <w:i/>
          <w:color w:val="4472C4"/>
        </w:rPr>
        <w:t xml:space="preserve">Geheimschrift </w:t>
      </w:r>
      <w:r w:rsidR="004F3CAE">
        <w:rPr>
          <w:i/>
          <w:color w:val="4472C4"/>
        </w:rPr>
        <w:t>kennt</w:t>
      </w:r>
      <w:r>
        <w:rPr>
          <w:i/>
          <w:color w:val="4472C4"/>
        </w:rPr>
        <w:t xml:space="preserve">, </w:t>
      </w:r>
      <w:r w:rsidR="004F3CAE">
        <w:rPr>
          <w:i/>
          <w:color w:val="4472C4"/>
        </w:rPr>
        <w:t xml:space="preserve">kann </w:t>
      </w:r>
      <w:r>
        <w:rPr>
          <w:i/>
          <w:color w:val="4472C4"/>
        </w:rPr>
        <w:t xml:space="preserve">die Texte </w:t>
      </w:r>
      <w:r w:rsidR="00C52386">
        <w:rPr>
          <w:i/>
          <w:color w:val="4472C4"/>
        </w:rPr>
        <w:t>verstehen</w:t>
      </w:r>
      <w:r>
        <w:rPr>
          <w:i/>
          <w:color w:val="4472C4"/>
        </w:rPr>
        <w:t xml:space="preserve">. </w:t>
      </w:r>
      <w:r w:rsidR="00C52386">
        <w:rPr>
          <w:i/>
          <w:color w:val="4472C4"/>
        </w:rPr>
        <w:t xml:space="preserve">Texte, die in </w:t>
      </w:r>
      <w:r w:rsidR="0081239E">
        <w:rPr>
          <w:i/>
          <w:color w:val="4472C4"/>
        </w:rPr>
        <w:t>Geheimschrift</w:t>
      </w:r>
      <w:r>
        <w:rPr>
          <w:i/>
          <w:color w:val="4472C4"/>
        </w:rPr>
        <w:t xml:space="preserve"> </w:t>
      </w:r>
      <w:r w:rsidR="0081239E">
        <w:rPr>
          <w:i/>
          <w:color w:val="4472C4"/>
        </w:rPr>
        <w:t>geschrieben</w:t>
      </w:r>
      <w:r w:rsidR="005353DC">
        <w:rPr>
          <w:i/>
          <w:color w:val="4472C4"/>
        </w:rPr>
        <w:t xml:space="preserve"> sind,</w:t>
      </w:r>
      <w:r w:rsidR="009739C1">
        <w:rPr>
          <w:i/>
          <w:color w:val="4472C4"/>
        </w:rPr>
        <w:t xml:space="preserve"> </w:t>
      </w:r>
      <w:r w:rsidR="00C52386">
        <w:rPr>
          <w:i/>
          <w:color w:val="4472C4"/>
        </w:rPr>
        <w:t>heissen</w:t>
      </w:r>
      <w:r>
        <w:rPr>
          <w:i/>
          <w:color w:val="4472C4"/>
        </w:rPr>
        <w:t xml:space="preserve"> </w:t>
      </w:r>
      <w:r>
        <w:rPr>
          <w:b/>
          <w:i/>
          <w:color w:val="4472C4"/>
        </w:rPr>
        <w:t>Geheimtexte</w:t>
      </w:r>
      <w:r w:rsidR="003D43D7">
        <w:rPr>
          <w:b/>
          <w:i/>
          <w:color w:val="4472C4"/>
        </w:rPr>
        <w:t>.</w:t>
      </w:r>
      <w:r w:rsidR="003D43D7" w:rsidRPr="001D6AFE">
        <w:rPr>
          <w:b/>
          <w:i/>
          <w:color w:val="4472C4"/>
        </w:rPr>
        <w:t xml:space="preserve"> </w:t>
      </w:r>
      <w:r w:rsidR="001D6AFE" w:rsidRPr="001D6AFE">
        <w:rPr>
          <w:bCs/>
          <w:i/>
          <w:color w:val="4472C4"/>
        </w:rPr>
        <w:t>Texte</w:t>
      </w:r>
      <w:r w:rsidR="00BC5739">
        <w:rPr>
          <w:bCs/>
          <w:i/>
          <w:color w:val="4472C4"/>
        </w:rPr>
        <w:t>, die nicht in einer Geheimschrift verfasst sind</w:t>
      </w:r>
      <w:r w:rsidR="001D6AFE" w:rsidRPr="001D6AFE">
        <w:rPr>
          <w:bCs/>
          <w:i/>
          <w:color w:val="4472C4"/>
        </w:rPr>
        <w:t xml:space="preserve"> (z.B. </w:t>
      </w:r>
      <w:r w:rsidR="001412CB">
        <w:rPr>
          <w:bCs/>
          <w:i/>
          <w:color w:val="4472C4"/>
        </w:rPr>
        <w:t xml:space="preserve">ein Text </w:t>
      </w:r>
      <w:r w:rsidR="001D6AFE" w:rsidRPr="001D6AFE">
        <w:rPr>
          <w:bCs/>
          <w:i/>
          <w:color w:val="4472C4"/>
        </w:rPr>
        <w:t>auf Deutsch) werden</w:t>
      </w:r>
      <w:r w:rsidR="001D6AFE" w:rsidRPr="001D6AFE">
        <w:rPr>
          <w:b/>
          <w:i/>
          <w:color w:val="4472C4"/>
        </w:rPr>
        <w:t xml:space="preserve"> Klartexte </w:t>
      </w:r>
      <w:r w:rsidR="001D6AFE">
        <w:rPr>
          <w:bCs/>
          <w:i/>
          <w:color w:val="4472C4"/>
        </w:rPr>
        <w:t xml:space="preserve">genannt. </w:t>
      </w:r>
      <w:r w:rsidR="003D43D7" w:rsidRPr="001D6AFE">
        <w:rPr>
          <w:bCs/>
          <w:i/>
          <w:color w:val="4472C4"/>
        </w:rPr>
        <w:t>Die</w:t>
      </w:r>
      <w:r w:rsidR="003D43D7">
        <w:rPr>
          <w:i/>
          <w:color w:val="4472C4"/>
        </w:rPr>
        <w:t xml:space="preserve"> älteste Methode Geheimtexte </w:t>
      </w:r>
      <w:r w:rsidR="001D6AFE">
        <w:rPr>
          <w:i/>
          <w:color w:val="4472C4"/>
        </w:rPr>
        <w:t xml:space="preserve">aus Klartexten </w:t>
      </w:r>
      <w:r w:rsidR="003D43D7">
        <w:rPr>
          <w:i/>
          <w:color w:val="4472C4"/>
        </w:rPr>
        <w:t>zu erzeugen ist, die Positionen von Buchstaben auszutauschen. Diese Idee ist ungefähr 4000 Jahre alt.</w:t>
      </w:r>
      <w:r w:rsidR="001D6AFE">
        <w:rPr>
          <w:i/>
          <w:color w:val="4472C4"/>
        </w:rPr>
        <w:t xml:space="preserve"> Die Geheimhaltung von Daten </w:t>
      </w:r>
      <w:r w:rsidR="001E0DB8">
        <w:rPr>
          <w:i/>
          <w:color w:val="4472C4"/>
        </w:rPr>
        <w:t xml:space="preserve">wird heute </w:t>
      </w:r>
      <w:r w:rsidR="001D6AFE">
        <w:rPr>
          <w:i/>
          <w:color w:val="4472C4"/>
        </w:rPr>
        <w:t>für die ganze Gesellschaft immer wichtiger. Deswegen ist die Lehre der Geheimschriften zu einem der wichti</w:t>
      </w:r>
      <w:r w:rsidR="00BB41BD">
        <w:rPr>
          <w:i/>
          <w:color w:val="4472C4"/>
        </w:rPr>
        <w:t>g</w:t>
      </w:r>
      <w:r w:rsidR="001D6AFE">
        <w:rPr>
          <w:i/>
          <w:color w:val="4472C4"/>
        </w:rPr>
        <w:t>sten Teile der Informatik geworden.</w:t>
      </w:r>
    </w:p>
    <w:p w14:paraId="5338A720" w14:textId="77777777" w:rsidR="000D281E" w:rsidRDefault="000D281E"/>
    <w:p w14:paraId="4C3C27BD" w14:textId="15CC9C0C" w:rsidR="000D281E" w:rsidRDefault="00885845">
      <w:pPr>
        <w:keepNext/>
        <w:keepLines/>
        <w:rPr>
          <w:b/>
          <w:bCs/>
          <w:color w:val="4472C4"/>
          <w:sz w:val="24"/>
          <w:szCs w:val="24"/>
        </w:rPr>
      </w:pPr>
      <w:r>
        <w:rPr>
          <w:noProof/>
          <w:lang w:eastAsia="de-CH"/>
        </w:rPr>
        <w:drawing>
          <wp:inline distT="0" distB="0" distL="0" distR="0" wp14:anchorId="76EF0055" wp14:editId="07777777">
            <wp:extent cx="208280" cy="337820"/>
            <wp:effectExtent l="0" t="0" r="0" b="0"/>
            <wp:docPr id="804397287" name="Bild35" descr="P9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ild35"/>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r>
        <w:rPr>
          <w:b/>
          <w:bCs/>
          <w:color w:val="4472C4"/>
          <w:sz w:val="24"/>
          <w:szCs w:val="24"/>
        </w:rPr>
        <w:t xml:space="preserve"> Rätsel 22 –</w:t>
      </w:r>
      <w:r w:rsidR="00DC32A5">
        <w:rPr>
          <w:b/>
          <w:bCs/>
          <w:color w:val="4472C4"/>
          <w:sz w:val="24"/>
          <w:szCs w:val="24"/>
        </w:rPr>
        <w:t xml:space="preserve"> </w:t>
      </w:r>
      <w:r>
        <w:rPr>
          <w:b/>
          <w:bCs/>
          <w:color w:val="4472C4"/>
          <w:sz w:val="24"/>
          <w:szCs w:val="24"/>
        </w:rPr>
        <w:t xml:space="preserve">Buchstaben nach </w:t>
      </w:r>
      <w:r w:rsidR="00D34425">
        <w:rPr>
          <w:b/>
          <w:bCs/>
          <w:color w:val="4472C4"/>
          <w:sz w:val="24"/>
          <w:szCs w:val="24"/>
        </w:rPr>
        <w:t xml:space="preserve">einem </w:t>
      </w:r>
      <w:r>
        <w:rPr>
          <w:b/>
          <w:bCs/>
          <w:color w:val="4472C4"/>
          <w:sz w:val="24"/>
          <w:szCs w:val="24"/>
        </w:rPr>
        <w:t>Muster</w:t>
      </w:r>
      <w:r w:rsidR="00FB6620">
        <w:rPr>
          <w:b/>
          <w:bCs/>
          <w:color w:val="4472C4"/>
          <w:sz w:val="24"/>
          <w:szCs w:val="24"/>
        </w:rPr>
        <w:t xml:space="preserve"> </w:t>
      </w:r>
      <w:r w:rsidR="00486AB0">
        <w:rPr>
          <w:b/>
          <w:bCs/>
          <w:color w:val="4472C4"/>
          <w:sz w:val="24"/>
          <w:szCs w:val="24"/>
        </w:rPr>
        <w:t>ver</w:t>
      </w:r>
      <w:r w:rsidR="00FB6620">
        <w:rPr>
          <w:b/>
          <w:bCs/>
          <w:color w:val="4472C4"/>
          <w:sz w:val="24"/>
          <w:szCs w:val="24"/>
        </w:rPr>
        <w:t>tauschen</w:t>
      </w:r>
    </w:p>
    <w:p w14:paraId="6B78339C" w14:textId="56A45457" w:rsidR="00DD7583" w:rsidRPr="00DD7583" w:rsidRDefault="00885845">
      <w:r>
        <w:t>Biber Felix liest im Sand den folgenden Geheimtext:</w:t>
      </w:r>
    </w:p>
    <w:p w14:paraId="66824518" w14:textId="2AD92558" w:rsidR="00484CAA" w:rsidRPr="00871EF6" w:rsidRDefault="00DD7583">
      <w:r w:rsidRPr="00871EF6">
        <w:rPr>
          <w:noProof/>
          <w:lang w:eastAsia="de-CH"/>
        </w:rPr>
        <w:drawing>
          <wp:inline distT="114300" distB="114300" distL="114300" distR="114300" wp14:anchorId="677A75DC" wp14:editId="60087168">
            <wp:extent cx="5731200" cy="990600"/>
            <wp:effectExtent l="0" t="0" r="0" b="0"/>
            <wp:docPr id="2120746475" name="image127.png" descr="P993#yIS1"/>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2"/>
                    <a:srcRect/>
                    <a:stretch>
                      <a:fillRect/>
                    </a:stretch>
                  </pic:blipFill>
                  <pic:spPr>
                    <a:xfrm>
                      <a:off x="0" y="0"/>
                      <a:ext cx="5731200" cy="990600"/>
                    </a:xfrm>
                    <a:prstGeom prst="rect">
                      <a:avLst/>
                    </a:prstGeom>
                    <a:ln/>
                  </pic:spPr>
                </pic:pic>
              </a:graphicData>
            </a:graphic>
          </wp:inline>
        </w:drawing>
      </w:r>
      <w:r w:rsidR="00484CAA" w:rsidRPr="00871EF6">
        <w:t xml:space="preserve"> </w:t>
      </w:r>
    </w:p>
    <w:p w14:paraId="76100561" w14:textId="1A953853" w:rsidR="000D281E" w:rsidRDefault="001D6AFE">
      <w:r>
        <w:lastRenderedPageBreak/>
        <w:t xml:space="preserve">Die Zwischenräume zwischen den Wörtern (Leerzeichen) im Klartext sind ausgelassen, um die Rekonstruktion des Klartextes zu erschweren. </w:t>
      </w:r>
      <w:r w:rsidR="007D0210">
        <w:t>Auf den Stein</w:t>
      </w:r>
      <w:r w:rsidR="00885845">
        <w:t xml:space="preserve"> daneben ist folgende </w:t>
      </w:r>
      <w:r w:rsidR="0008508E">
        <w:t xml:space="preserve">Skizze </w:t>
      </w:r>
      <w:r w:rsidR="00DC32A5">
        <w:t>gezeichnet</w:t>
      </w:r>
      <w:r w:rsidR="00885845">
        <w:t>:</w:t>
      </w:r>
    </w:p>
    <w:p w14:paraId="2AEAF47F" w14:textId="7062D943" w:rsidR="000D281E" w:rsidRPr="001C25C7" w:rsidRDefault="001C25C7">
      <w:r>
        <w:rPr>
          <w:noProof/>
          <w:lang w:eastAsia="de-CH"/>
        </w:rPr>
        <w:drawing>
          <wp:inline distT="0" distB="0" distL="0" distR="0" wp14:anchorId="1B35C82B" wp14:editId="326C50FF">
            <wp:extent cx="2459741" cy="992126"/>
            <wp:effectExtent l="0" t="0" r="0" b="0"/>
            <wp:docPr id="456726628" name="Picture 456726628" descr="P9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26628" name="1-2_Raetsel_22bb.png"/>
                    <pic:cNvPicPr/>
                  </pic:nvPicPr>
                  <pic:blipFill>
                    <a:blip r:embed="rId73">
                      <a:extLst>
                        <a:ext uri="{28A0092B-C50C-407E-A947-70E740481C1C}">
                          <a14:useLocalDpi xmlns:a14="http://schemas.microsoft.com/office/drawing/2010/main" val="0"/>
                        </a:ext>
                      </a:extLst>
                    </a:blip>
                    <a:stretch>
                      <a:fillRect/>
                    </a:stretch>
                  </pic:blipFill>
                  <pic:spPr>
                    <a:xfrm>
                      <a:off x="0" y="0"/>
                      <a:ext cx="2459741" cy="992126"/>
                    </a:xfrm>
                    <a:prstGeom prst="rect">
                      <a:avLst/>
                    </a:prstGeom>
                  </pic:spPr>
                </pic:pic>
              </a:graphicData>
            </a:graphic>
          </wp:inline>
        </w:drawing>
      </w:r>
    </w:p>
    <w:p w14:paraId="2EA92928" w14:textId="021ABFD7" w:rsidR="000D281E" w:rsidRPr="004C5105" w:rsidRDefault="00DC32A5">
      <w:r>
        <w:t>Hilf Felix den</w:t>
      </w:r>
      <w:r w:rsidR="0589E6D8">
        <w:t xml:space="preserve"> </w:t>
      </w:r>
      <w:r w:rsidR="001E0DB8">
        <w:t xml:space="preserve">Klartext </w:t>
      </w:r>
      <w:r w:rsidR="0589E6D8">
        <w:t>zu finden (</w:t>
      </w:r>
      <w:r w:rsidR="00E41F45">
        <w:t xml:space="preserve">zu </w:t>
      </w:r>
      <w:r w:rsidR="0589E6D8">
        <w:t xml:space="preserve">rekonstruieren)? </w:t>
      </w:r>
      <w:r>
        <w:t xml:space="preserve">Arbeite dazu mit der KV </w:t>
      </w:r>
      <w:r w:rsidR="00396843">
        <w:t>11</w:t>
      </w:r>
      <w:r>
        <w:t>.</w:t>
      </w:r>
    </w:p>
    <w:p w14:paraId="281B37BA" w14:textId="77777777" w:rsidR="000D281E" w:rsidRDefault="000D281E"/>
    <w:p w14:paraId="651F08DC" w14:textId="25748AEE" w:rsidR="000D281E" w:rsidRPr="001E0DB8" w:rsidRDefault="00885845">
      <w:pPr>
        <w:keepNext/>
        <w:keepLines/>
        <w:pBdr>
          <w:top w:val="single" w:sz="4" w:space="10" w:color="4472C4"/>
          <w:left w:val="single" w:sz="4" w:space="4" w:color="4472C4"/>
          <w:bottom w:val="single" w:sz="4" w:space="10" w:color="4472C4"/>
          <w:right w:val="single" w:sz="4" w:space="4" w:color="4472C4"/>
        </w:pBdr>
        <w:spacing w:before="360" w:after="360"/>
        <w:rPr>
          <w:color w:val="4472C4"/>
        </w:rPr>
      </w:pPr>
      <w:r w:rsidRPr="001E0DB8">
        <w:rPr>
          <w:b/>
          <w:color w:val="4472C4"/>
        </w:rPr>
        <w:t>Was du wissen sollst</w:t>
      </w:r>
      <w:r w:rsidRPr="001E0DB8">
        <w:rPr>
          <w:b/>
          <w:color w:val="4472C4"/>
        </w:rPr>
        <w:br/>
      </w:r>
      <w:r w:rsidR="000D3841" w:rsidRPr="001E0DB8">
        <w:rPr>
          <w:color w:val="4472C4"/>
        </w:rPr>
        <w:t xml:space="preserve">Einen </w:t>
      </w:r>
      <w:r w:rsidR="00B04321" w:rsidRPr="001E0DB8">
        <w:rPr>
          <w:color w:val="4472C4"/>
        </w:rPr>
        <w:t xml:space="preserve">Klartext </w:t>
      </w:r>
      <w:r w:rsidRPr="001E0DB8">
        <w:rPr>
          <w:color w:val="4472C4"/>
        </w:rPr>
        <w:t xml:space="preserve">in einen Geheimtext </w:t>
      </w:r>
      <w:r w:rsidR="00B04321" w:rsidRPr="001E0DB8">
        <w:rPr>
          <w:color w:val="4472C4"/>
        </w:rPr>
        <w:t>umwandeln</w:t>
      </w:r>
      <w:r w:rsidR="000D3841" w:rsidRPr="001E0DB8">
        <w:rPr>
          <w:color w:val="4472C4"/>
        </w:rPr>
        <w:t xml:space="preserve">, </w:t>
      </w:r>
      <w:r w:rsidR="00777A30" w:rsidRPr="001E0DB8">
        <w:rPr>
          <w:color w:val="4472C4"/>
        </w:rPr>
        <w:t>wird</w:t>
      </w:r>
      <w:r w:rsidRPr="001E0DB8">
        <w:rPr>
          <w:color w:val="4472C4"/>
        </w:rPr>
        <w:t xml:space="preserve"> </w:t>
      </w:r>
      <w:r w:rsidR="00777A30" w:rsidRPr="001E0DB8">
        <w:rPr>
          <w:b/>
          <w:color w:val="4472C4"/>
        </w:rPr>
        <w:t>c</w:t>
      </w:r>
      <w:r w:rsidRPr="001E0DB8">
        <w:rPr>
          <w:b/>
          <w:color w:val="4472C4"/>
        </w:rPr>
        <w:t>hiffrieren</w:t>
      </w:r>
      <w:r w:rsidR="00777A30" w:rsidRPr="001E0DB8">
        <w:rPr>
          <w:color w:val="4472C4"/>
        </w:rPr>
        <w:t xml:space="preserve"> genannt.</w:t>
      </w:r>
      <w:r w:rsidRPr="001E0DB8">
        <w:rPr>
          <w:color w:val="4472C4"/>
        </w:rPr>
        <w:t xml:space="preserve"> </w:t>
      </w:r>
      <w:r w:rsidR="00DC32A5" w:rsidRPr="001E0DB8">
        <w:rPr>
          <w:color w:val="4472C4"/>
        </w:rPr>
        <w:t>Aus einem Geheimtext</w:t>
      </w:r>
      <w:r w:rsidR="000D3841" w:rsidRPr="001E0DB8">
        <w:rPr>
          <w:color w:val="4472C4"/>
        </w:rPr>
        <w:t xml:space="preserve"> </w:t>
      </w:r>
      <w:r w:rsidR="00F65F1F" w:rsidRPr="001E0DB8">
        <w:rPr>
          <w:color w:val="4472C4"/>
        </w:rPr>
        <w:t>wieder den</w:t>
      </w:r>
      <w:r w:rsidR="000D3841" w:rsidRPr="001E0DB8">
        <w:rPr>
          <w:color w:val="4472C4"/>
        </w:rPr>
        <w:t xml:space="preserve"> </w:t>
      </w:r>
      <w:r w:rsidR="00B04321" w:rsidRPr="001E0DB8">
        <w:rPr>
          <w:color w:val="4472C4"/>
        </w:rPr>
        <w:t>Klartext rekonstruieren</w:t>
      </w:r>
      <w:r w:rsidR="000D3841" w:rsidRPr="001E0DB8">
        <w:rPr>
          <w:color w:val="4472C4"/>
        </w:rPr>
        <w:t>, heisst</w:t>
      </w:r>
      <w:r w:rsidRPr="001E0DB8">
        <w:rPr>
          <w:color w:val="4472C4"/>
        </w:rPr>
        <w:t xml:space="preserve"> </w:t>
      </w:r>
      <w:r w:rsidR="00A46235" w:rsidRPr="001E0DB8">
        <w:rPr>
          <w:b/>
          <w:color w:val="4472C4"/>
        </w:rPr>
        <w:t>d</w:t>
      </w:r>
      <w:r w:rsidRPr="001E0DB8">
        <w:rPr>
          <w:b/>
          <w:color w:val="4472C4"/>
        </w:rPr>
        <w:t>echiffrieren</w:t>
      </w:r>
      <w:r w:rsidRPr="001E0DB8">
        <w:rPr>
          <w:color w:val="4472C4"/>
        </w:rPr>
        <w:t xml:space="preserve">. Eine Möglichkeit </w:t>
      </w:r>
      <w:r w:rsidR="000D3841" w:rsidRPr="001E0DB8">
        <w:rPr>
          <w:color w:val="4472C4"/>
        </w:rPr>
        <w:t xml:space="preserve">einen Text </w:t>
      </w:r>
      <w:r w:rsidRPr="001E0DB8">
        <w:rPr>
          <w:color w:val="4472C4"/>
        </w:rPr>
        <w:t xml:space="preserve">zu chiffrieren ist, die </w:t>
      </w:r>
      <w:r w:rsidR="00B04321" w:rsidRPr="001E0DB8">
        <w:rPr>
          <w:color w:val="4472C4"/>
        </w:rPr>
        <w:t xml:space="preserve">Positionen der </w:t>
      </w:r>
      <w:r w:rsidRPr="001E0DB8">
        <w:rPr>
          <w:color w:val="4472C4"/>
        </w:rPr>
        <w:t xml:space="preserve">Buchstaben auszutauschen. Welche Positionen </w:t>
      </w:r>
      <w:r w:rsidR="00DC32A5" w:rsidRPr="001E0DB8">
        <w:rPr>
          <w:color w:val="4472C4"/>
        </w:rPr>
        <w:t>ausgetauscht werden</w:t>
      </w:r>
      <w:r w:rsidRPr="001E0DB8">
        <w:rPr>
          <w:color w:val="4472C4"/>
        </w:rPr>
        <w:t xml:space="preserve">, kann </w:t>
      </w:r>
      <w:r w:rsidR="00725147" w:rsidRPr="001E0DB8">
        <w:rPr>
          <w:color w:val="4472C4"/>
        </w:rPr>
        <w:t>in einer</w:t>
      </w:r>
      <w:r w:rsidRPr="001E0DB8">
        <w:rPr>
          <w:color w:val="4472C4"/>
        </w:rPr>
        <w:t xml:space="preserve"> </w:t>
      </w:r>
      <w:r w:rsidR="0008508E" w:rsidRPr="001E0DB8">
        <w:rPr>
          <w:color w:val="4472C4"/>
        </w:rPr>
        <w:t xml:space="preserve">Skizze </w:t>
      </w:r>
      <w:r w:rsidR="00DC32A5" w:rsidRPr="001E0DB8">
        <w:rPr>
          <w:color w:val="4472C4"/>
        </w:rPr>
        <w:t>veranschaulicht werden</w:t>
      </w:r>
      <w:r w:rsidRPr="001E0DB8">
        <w:rPr>
          <w:color w:val="4472C4"/>
        </w:rPr>
        <w:t xml:space="preserve">. Geheimschriften </w:t>
      </w:r>
      <w:r w:rsidR="00725147" w:rsidRPr="001E0DB8">
        <w:rPr>
          <w:color w:val="4472C4"/>
        </w:rPr>
        <w:t>ermöglichen es</w:t>
      </w:r>
      <w:r w:rsidR="000D3841" w:rsidRPr="001E0DB8">
        <w:rPr>
          <w:color w:val="4472C4"/>
        </w:rPr>
        <w:t>, Nachrichte</w:t>
      </w:r>
      <w:r w:rsidR="0008508E" w:rsidRPr="001E0DB8">
        <w:rPr>
          <w:color w:val="4472C4"/>
        </w:rPr>
        <w:t xml:space="preserve">n </w:t>
      </w:r>
      <w:r w:rsidR="00DC32A5" w:rsidRPr="001E0DB8">
        <w:rPr>
          <w:color w:val="4472C4"/>
        </w:rPr>
        <w:t xml:space="preserve">so </w:t>
      </w:r>
      <w:r w:rsidR="0008508E" w:rsidRPr="001E0DB8">
        <w:rPr>
          <w:color w:val="4472C4"/>
        </w:rPr>
        <w:t xml:space="preserve">zu verschicken, </w:t>
      </w:r>
      <w:r w:rsidR="00DC32A5" w:rsidRPr="001E0DB8">
        <w:rPr>
          <w:color w:val="4472C4"/>
        </w:rPr>
        <w:t>dass</w:t>
      </w:r>
      <w:r w:rsidR="0008508E" w:rsidRPr="001E0DB8">
        <w:rPr>
          <w:color w:val="4472C4"/>
        </w:rPr>
        <w:t xml:space="preserve"> </w:t>
      </w:r>
      <w:r w:rsidR="000D3841" w:rsidRPr="001E0DB8">
        <w:rPr>
          <w:color w:val="4472C4"/>
        </w:rPr>
        <w:t xml:space="preserve">Aussenstehende sie nicht lesen können. </w:t>
      </w:r>
      <w:r w:rsidR="00725147" w:rsidRPr="001E0DB8">
        <w:rPr>
          <w:color w:val="4472C4"/>
        </w:rPr>
        <w:t>Deine Daten im Computer ka</w:t>
      </w:r>
      <w:r w:rsidR="0008393B" w:rsidRPr="001E0DB8">
        <w:rPr>
          <w:color w:val="4472C4"/>
        </w:rPr>
        <w:t xml:space="preserve">nnst </w:t>
      </w:r>
      <w:r w:rsidR="0008508E" w:rsidRPr="001E0DB8">
        <w:rPr>
          <w:color w:val="4472C4"/>
        </w:rPr>
        <w:t xml:space="preserve">du </w:t>
      </w:r>
      <w:r w:rsidR="0008393B" w:rsidRPr="001E0DB8">
        <w:rPr>
          <w:color w:val="4472C4"/>
        </w:rPr>
        <w:t xml:space="preserve">ebenfalls chiffrieren. So schützt du sie. </w:t>
      </w:r>
      <w:r w:rsidR="00725147" w:rsidRPr="001E0DB8">
        <w:rPr>
          <w:color w:val="4472C4"/>
        </w:rPr>
        <w:t>Deine Daten</w:t>
      </w:r>
      <w:r w:rsidR="0008508E" w:rsidRPr="001E0DB8">
        <w:rPr>
          <w:color w:val="4472C4"/>
        </w:rPr>
        <w:t xml:space="preserve"> </w:t>
      </w:r>
      <w:r w:rsidR="0008393B" w:rsidRPr="001E0DB8">
        <w:rPr>
          <w:color w:val="4472C4"/>
        </w:rPr>
        <w:t>befinden sich dann</w:t>
      </w:r>
      <w:r w:rsidRPr="001E0DB8">
        <w:rPr>
          <w:color w:val="4472C4"/>
        </w:rPr>
        <w:t xml:space="preserve"> hinter zwei Schlössern – dem Passwort und der Geheimschrift. Wenn du deine privaten Daten ausserhalb deines </w:t>
      </w:r>
      <w:r w:rsidR="00DC32A5" w:rsidRPr="001E0DB8">
        <w:rPr>
          <w:color w:val="4472C4"/>
        </w:rPr>
        <w:t>Computers</w:t>
      </w:r>
      <w:r w:rsidRPr="001E0DB8">
        <w:rPr>
          <w:color w:val="4472C4"/>
        </w:rPr>
        <w:t xml:space="preserve"> im Internet (Clouds) abspeicherst, dann solltest du sie vorher chiffrieren oder chiffrieren lassen.</w:t>
      </w:r>
    </w:p>
    <w:p w14:paraId="2E500C74" w14:textId="0D857548" w:rsidR="00054617" w:rsidRDefault="00054617">
      <w:pPr>
        <w:spacing w:after="0" w:line="240" w:lineRule="auto"/>
      </w:pPr>
      <w:r>
        <w:br w:type="page"/>
      </w:r>
    </w:p>
    <w:p w14:paraId="53F0FA49" w14:textId="77777777" w:rsidR="000D281E" w:rsidRDefault="000D281E"/>
    <w:p w14:paraId="7A2566DF" w14:textId="36040F85" w:rsidR="000D281E" w:rsidRDefault="00885845">
      <w:pPr>
        <w:keepNext/>
        <w:keepLines/>
        <w:rPr>
          <w:b/>
          <w:bCs/>
          <w:color w:val="4472C4"/>
          <w:sz w:val="24"/>
          <w:szCs w:val="24"/>
        </w:rPr>
      </w:pPr>
      <w:r>
        <w:rPr>
          <w:noProof/>
          <w:lang w:eastAsia="de-CH"/>
        </w:rPr>
        <w:drawing>
          <wp:inline distT="0" distB="0" distL="0" distR="0" wp14:anchorId="11DA6929" wp14:editId="07777777">
            <wp:extent cx="208280" cy="337820"/>
            <wp:effectExtent l="0" t="0" r="0" b="0"/>
            <wp:docPr id="804397298" name="Bild36" descr="P10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Bild36"/>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r>
        <w:rPr>
          <w:b/>
          <w:bCs/>
          <w:color w:val="4472C4" w:themeColor="accent1"/>
          <w:sz w:val="24"/>
          <w:szCs w:val="24"/>
        </w:rPr>
        <w:t xml:space="preserve"> Rätsel 23 – </w:t>
      </w:r>
      <w:r w:rsidR="002A7034">
        <w:rPr>
          <w:b/>
          <w:bCs/>
          <w:color w:val="4472C4" w:themeColor="accent1"/>
          <w:sz w:val="24"/>
          <w:szCs w:val="24"/>
        </w:rPr>
        <w:t xml:space="preserve">Buchstaben nach </w:t>
      </w:r>
      <w:r w:rsidR="00D34425">
        <w:rPr>
          <w:b/>
          <w:bCs/>
          <w:color w:val="4472C4" w:themeColor="accent1"/>
          <w:sz w:val="24"/>
          <w:szCs w:val="24"/>
        </w:rPr>
        <w:t xml:space="preserve">einem komplexen </w:t>
      </w:r>
      <w:r>
        <w:rPr>
          <w:b/>
          <w:bCs/>
          <w:color w:val="4472C4" w:themeColor="accent1"/>
          <w:sz w:val="24"/>
          <w:szCs w:val="24"/>
        </w:rPr>
        <w:t>Muster</w:t>
      </w:r>
      <w:r w:rsidR="00D34425">
        <w:rPr>
          <w:b/>
          <w:bCs/>
          <w:color w:val="4472C4" w:themeColor="accent1"/>
          <w:sz w:val="24"/>
          <w:szCs w:val="24"/>
        </w:rPr>
        <w:t xml:space="preserve"> </w:t>
      </w:r>
      <w:r w:rsidR="00486AB0">
        <w:rPr>
          <w:b/>
          <w:bCs/>
          <w:color w:val="4472C4" w:themeColor="accent1"/>
          <w:sz w:val="24"/>
          <w:szCs w:val="24"/>
        </w:rPr>
        <w:t>ver</w:t>
      </w:r>
      <w:r w:rsidR="002A7034">
        <w:rPr>
          <w:b/>
          <w:bCs/>
          <w:color w:val="4472C4" w:themeColor="accent1"/>
          <w:sz w:val="24"/>
          <w:szCs w:val="24"/>
        </w:rPr>
        <w:t>tauschen</w:t>
      </w:r>
      <w:r w:rsidR="00753D97">
        <w:rPr>
          <w:b/>
          <w:bCs/>
          <w:color w:val="4472C4" w:themeColor="accent1"/>
          <w:sz w:val="24"/>
          <w:szCs w:val="24"/>
        </w:rPr>
        <w:t xml:space="preserve"> </w:t>
      </w:r>
    </w:p>
    <w:p w14:paraId="33ABC8B8" w14:textId="65DEBE03" w:rsidR="000D281E" w:rsidRDefault="00885845">
      <w:r>
        <w:t xml:space="preserve">Dechiffriere den </w:t>
      </w:r>
      <w:r w:rsidR="00FB6620">
        <w:t xml:space="preserve">folgenden </w:t>
      </w:r>
      <w:r>
        <w:t>Geheimtext</w:t>
      </w:r>
      <w:r w:rsidR="005F5E8B">
        <w:t>:</w:t>
      </w:r>
      <w:r w:rsidR="00FB6620">
        <w:t xml:space="preserve"> </w:t>
      </w:r>
    </w:p>
    <w:p w14:paraId="3F6F42D5" w14:textId="5557E436" w:rsidR="000D281E" w:rsidRDefault="0589E6D8">
      <w:pPr>
        <w:rPr>
          <w:rFonts w:ascii="Bahnschrift" w:hAnsi="Bahnschrift"/>
          <w:color w:val="ED7D31" w:themeColor="accent2"/>
          <w:sz w:val="48"/>
          <w:szCs w:val="48"/>
        </w:rPr>
      </w:pPr>
      <w:r w:rsidRPr="0589E6D8">
        <w:rPr>
          <w:rFonts w:ascii="Bahnschrift" w:hAnsi="Bahnschrift"/>
          <w:color w:val="ED7D31" w:themeColor="accent2"/>
          <w:sz w:val="48"/>
          <w:szCs w:val="48"/>
        </w:rPr>
        <w:t>RUWAABMHBIENREBEFEINESTTLLFE</w:t>
      </w:r>
      <w:r w:rsidR="0083598E">
        <w:rPr>
          <w:rFonts w:ascii="Bahnschrift" w:hAnsi="Bahnschrift"/>
          <w:color w:val="ED7D31" w:themeColor="accent2"/>
          <w:sz w:val="48"/>
          <w:szCs w:val="48"/>
        </w:rPr>
        <w:t xml:space="preserve"> </w:t>
      </w:r>
    </w:p>
    <w:p w14:paraId="3FB14400" w14:textId="1DD937DE" w:rsidR="000D281E" w:rsidRDefault="00161110">
      <w:r>
        <w:t>Arbeite mit de</w:t>
      </w:r>
      <w:r w:rsidR="00396843">
        <w:t>n</w:t>
      </w:r>
      <w:r>
        <w:t xml:space="preserve"> KV </w:t>
      </w:r>
      <w:r w:rsidR="00F86EF0">
        <w:t>1</w:t>
      </w:r>
      <w:r w:rsidR="00396843">
        <w:t xml:space="preserve"> und 2</w:t>
      </w:r>
      <w:r>
        <w:t xml:space="preserve"> und lege den Text mit den Buchstaben. </w:t>
      </w:r>
      <w:r w:rsidR="00D30E43">
        <w:t xml:space="preserve">Alternativ kannst </w:t>
      </w:r>
      <w:r w:rsidR="009771D1">
        <w:t xml:space="preserve">du mit der KV 12 arbeiten. </w:t>
      </w:r>
      <w:r>
        <w:t>Der Text wurde chiffriert, i</w:t>
      </w:r>
      <w:r w:rsidR="00AA332C">
        <w:t>n</w:t>
      </w:r>
      <w:r>
        <w:t xml:space="preserve">dem </w:t>
      </w:r>
      <w:r w:rsidR="00AA332C">
        <w:t xml:space="preserve">die </w:t>
      </w:r>
      <w:r>
        <w:t>Buchstaben nach einem bestimmten Muster ausgetauscht wurden. Wie dieses Muster aussieht, zeigt die folgende Skizze</w:t>
      </w:r>
      <w:r w:rsidR="00AA332C">
        <w:t>.</w:t>
      </w:r>
    </w:p>
    <w:p w14:paraId="74CD1D1F" w14:textId="77777777" w:rsidR="000D281E" w:rsidRDefault="00885845">
      <w:r>
        <w:rPr>
          <w:noProof/>
          <w:lang w:eastAsia="de-CH"/>
        </w:rPr>
        <w:drawing>
          <wp:inline distT="0" distB="0" distL="0" distR="0" wp14:anchorId="6F1478FE" wp14:editId="07777777">
            <wp:extent cx="1715770" cy="1061720"/>
            <wp:effectExtent l="0" t="0" r="0" b="0"/>
            <wp:docPr id="804397299" name="image236.png" descr="P10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36.png"/>
                    <pic:cNvPicPr>
                      <a:picLocks noChangeAspect="1" noChangeArrowheads="1"/>
                    </pic:cNvPicPr>
                  </pic:nvPicPr>
                  <pic:blipFill>
                    <a:blip r:embed="rId74"/>
                    <a:stretch>
                      <a:fillRect/>
                    </a:stretch>
                  </pic:blipFill>
                  <pic:spPr bwMode="auto">
                    <a:xfrm>
                      <a:off x="0" y="0"/>
                      <a:ext cx="1715770" cy="1061720"/>
                    </a:xfrm>
                    <a:prstGeom prst="rect">
                      <a:avLst/>
                    </a:prstGeom>
                  </pic:spPr>
                </pic:pic>
              </a:graphicData>
            </a:graphic>
          </wp:inline>
        </w:drawing>
      </w:r>
    </w:p>
    <w:p w14:paraId="07FE9576" w14:textId="69CD09AC" w:rsidR="000D281E" w:rsidRDefault="00885845">
      <w:pPr>
        <w:keepNext/>
        <w:keepLines/>
        <w:pBdr>
          <w:top w:val="single" w:sz="4" w:space="10" w:color="4472C4"/>
          <w:left w:val="single" w:sz="4" w:space="4" w:color="4472C4"/>
          <w:bottom w:val="single" w:sz="4" w:space="10" w:color="4472C4"/>
          <w:right w:val="single" w:sz="4" w:space="4" w:color="4472C4"/>
        </w:pBdr>
        <w:spacing w:before="360" w:after="360"/>
        <w:rPr>
          <w:i/>
          <w:color w:val="4472C4"/>
        </w:rPr>
      </w:pPr>
      <w:r>
        <w:rPr>
          <w:b/>
          <w:i/>
          <w:color w:val="4472C4"/>
        </w:rPr>
        <w:t>Was du wissen sollst</w:t>
      </w:r>
      <w:r>
        <w:rPr>
          <w:b/>
          <w:i/>
          <w:color w:val="4472C4"/>
        </w:rPr>
        <w:br/>
      </w:r>
      <w:r>
        <w:rPr>
          <w:i/>
          <w:color w:val="4472C4"/>
        </w:rPr>
        <w:t xml:space="preserve">Die Texte kann man in Stücke </w:t>
      </w:r>
      <w:r w:rsidR="00D23A07">
        <w:rPr>
          <w:i/>
          <w:color w:val="4472C4"/>
        </w:rPr>
        <w:t xml:space="preserve">mit der gleichen Anzahl </w:t>
      </w:r>
      <w:r>
        <w:rPr>
          <w:i/>
          <w:color w:val="4472C4"/>
        </w:rPr>
        <w:t>Buchstaben schneiden. Danach wendet man für jedes Stück unabhängig das gleiche Muster zum Austausch von Buchstaben an, um Geheimtexte zu erzeugen.</w:t>
      </w:r>
    </w:p>
    <w:p w14:paraId="52F41669" w14:textId="77777777" w:rsidR="00054617" w:rsidRDefault="00054617" w:rsidP="00054617"/>
    <w:tbl>
      <w:tblPr>
        <w:tblW w:w="9026" w:type="dxa"/>
        <w:tblLook w:val="06A0" w:firstRow="1" w:lastRow="0" w:firstColumn="1" w:lastColumn="0" w:noHBand="1" w:noVBand="1"/>
      </w:tblPr>
      <w:tblGrid>
        <w:gridCol w:w="5655"/>
        <w:gridCol w:w="3371"/>
      </w:tblGrid>
      <w:tr w:rsidR="000028E1" w14:paraId="28179F11" w14:textId="77777777" w:rsidTr="0058593F">
        <w:tc>
          <w:tcPr>
            <w:tcW w:w="5654" w:type="dxa"/>
            <w:shd w:val="clear" w:color="auto" w:fill="auto"/>
            <w:vAlign w:val="bottom"/>
          </w:tcPr>
          <w:p w14:paraId="3E811D39" w14:textId="3250BB8B" w:rsidR="000028E1" w:rsidRDefault="000028E1" w:rsidP="00660234">
            <w:r>
              <w:rPr>
                <w:b/>
                <w:bCs/>
                <w:color w:val="4472C4" w:themeColor="accent1"/>
                <w:sz w:val="24"/>
                <w:szCs w:val="24"/>
              </w:rPr>
              <w:t xml:space="preserve">Aktivität </w:t>
            </w:r>
            <w:r w:rsidR="006665D2">
              <w:rPr>
                <w:b/>
                <w:bCs/>
                <w:color w:val="4472C4" w:themeColor="accent1"/>
                <w:sz w:val="24"/>
                <w:szCs w:val="24"/>
              </w:rPr>
              <w:t>8</w:t>
            </w:r>
            <w:r>
              <w:rPr>
                <w:b/>
                <w:bCs/>
                <w:color w:val="4472C4" w:themeColor="accent1"/>
                <w:sz w:val="24"/>
                <w:szCs w:val="24"/>
              </w:rPr>
              <w:t xml:space="preserve"> – </w:t>
            </w:r>
            <w:r w:rsidR="00660234">
              <w:rPr>
                <w:b/>
                <w:bCs/>
                <w:color w:val="4472C4" w:themeColor="accent1"/>
                <w:sz w:val="24"/>
                <w:szCs w:val="24"/>
              </w:rPr>
              <w:t>Texte c</w:t>
            </w:r>
            <w:r w:rsidR="00753D97">
              <w:rPr>
                <w:b/>
                <w:bCs/>
                <w:color w:val="4472C4" w:themeColor="accent1"/>
                <w:sz w:val="24"/>
                <w:szCs w:val="24"/>
              </w:rPr>
              <w:t>hiffrieren und dechiffrieren</w:t>
            </w:r>
          </w:p>
        </w:tc>
        <w:tc>
          <w:tcPr>
            <w:tcW w:w="3371" w:type="dxa"/>
            <w:shd w:val="clear" w:color="auto" w:fill="auto"/>
            <w:vAlign w:val="bottom"/>
          </w:tcPr>
          <w:p w14:paraId="7A4AF14A" w14:textId="77777777" w:rsidR="000028E1" w:rsidRDefault="000028E1" w:rsidP="0058593F">
            <w:pPr>
              <w:jc w:val="right"/>
            </w:pPr>
            <w:r>
              <w:t xml:space="preserve">           </w:t>
            </w:r>
            <w:r>
              <w:rPr>
                <w:noProof/>
                <w:lang w:eastAsia="de-CH"/>
              </w:rPr>
              <w:drawing>
                <wp:inline distT="0" distB="0" distL="114935" distR="114935" wp14:anchorId="2D3E1A55" wp14:editId="4284E979">
                  <wp:extent cx="1062000" cy="561600"/>
                  <wp:effectExtent l="0" t="0" r="5080" b="0"/>
                  <wp:docPr id="1460814482" name="Bild15" descr="P1009C2T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15"/>
                          <pic:cNvPicPr>
                            <a:picLocks noChangeAspect="1" noChangeArrowheads="1"/>
                          </pic:cNvPicPr>
                        </pic:nvPicPr>
                        <pic:blipFill>
                          <a:blip r:embed="rId13"/>
                          <a:stretch>
                            <a:fillRect/>
                          </a:stretch>
                        </pic:blipFill>
                        <pic:spPr bwMode="auto">
                          <a:xfrm>
                            <a:off x="0" y="0"/>
                            <a:ext cx="1062000" cy="561600"/>
                          </a:xfrm>
                          <a:prstGeom prst="rect">
                            <a:avLst/>
                          </a:prstGeom>
                        </pic:spPr>
                      </pic:pic>
                    </a:graphicData>
                  </a:graphic>
                </wp:inline>
              </w:drawing>
            </w:r>
          </w:p>
        </w:tc>
      </w:tr>
    </w:tbl>
    <w:p w14:paraId="243170AE" w14:textId="41AB584E" w:rsidR="000D281E" w:rsidRDefault="00AA332C">
      <w:r>
        <w:t>Erfindet</w:t>
      </w:r>
      <w:r w:rsidR="00753D97">
        <w:t xml:space="preserve"> </w:t>
      </w:r>
      <w:r>
        <w:t>Muster</w:t>
      </w:r>
      <w:r w:rsidR="00885845">
        <w:t>,</w:t>
      </w:r>
      <w:r w:rsidR="00753D97">
        <w:t xml:space="preserve"> nach</w:t>
      </w:r>
      <w:r>
        <w:t xml:space="preserve"> welchen</w:t>
      </w:r>
      <w:r w:rsidR="00753D97">
        <w:t xml:space="preserve"> die Positionen von Buchstaben getauscht werden</w:t>
      </w:r>
      <w:r>
        <w:t>. Zeichnet</w:t>
      </w:r>
      <w:r w:rsidR="00753D97">
        <w:t xml:space="preserve"> das Muster auf.</w:t>
      </w:r>
      <w:r>
        <w:t xml:space="preserve"> Chiffriert</w:t>
      </w:r>
      <w:r w:rsidR="00753D97">
        <w:t xml:space="preserve"> nach diesem Muster </w:t>
      </w:r>
      <w:r w:rsidR="00885845">
        <w:t>einen</w:t>
      </w:r>
      <w:r>
        <w:t xml:space="preserve"> Text</w:t>
      </w:r>
      <w:r w:rsidR="00885845">
        <w:t>.</w:t>
      </w:r>
      <w:r>
        <w:t xml:space="preserve"> Tauscht eure chiffrierten Texte und Muster mit einer anderen Gruppe aus. Jede Gruppe dechiffriert den Geheimtext der anderen Gruppe.</w:t>
      </w:r>
    </w:p>
    <w:p w14:paraId="7356938D" w14:textId="77777777" w:rsidR="00054617" w:rsidRDefault="00054617"/>
    <w:p w14:paraId="1F29A200" w14:textId="534CE9FB" w:rsidR="000D281E" w:rsidRPr="001D2EB5" w:rsidRDefault="00885845">
      <w:pPr>
        <w:keepNext/>
        <w:keepLines/>
        <w:rPr>
          <w:b/>
          <w:bCs/>
          <w:color w:val="4472C4"/>
          <w:sz w:val="24"/>
          <w:szCs w:val="24"/>
        </w:rPr>
      </w:pPr>
      <w:r>
        <w:rPr>
          <w:noProof/>
          <w:lang w:eastAsia="de-CH"/>
        </w:rPr>
        <w:lastRenderedPageBreak/>
        <mc:AlternateContent>
          <mc:Choice Requires="wpg">
            <w:drawing>
              <wp:inline distT="0" distB="0" distL="0" distR="0" wp14:anchorId="0E48B5AF" wp14:editId="48B9120F">
                <wp:extent cx="353695" cy="306705"/>
                <wp:effectExtent l="0" t="0" r="0" b="0"/>
                <wp:docPr id="245" name="Group 245" descr="P1013#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246" name="Group 246"/>
                        <wpg:cNvGrpSpPr/>
                        <wpg:grpSpPr>
                          <a:xfrm>
                            <a:off x="0" y="0"/>
                            <a:ext cx="353160" cy="306000"/>
                            <a:chOff x="0" y="0"/>
                            <a:chExt cx="0" cy="0"/>
                          </a:xfrm>
                        </wpg:grpSpPr>
                        <wps:wsp>
                          <wps:cNvPr id="247" name="Rectangle 247"/>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48"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249"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693358AB" id="Group 245" o:spid="_x0000_s1026" alt="P1013#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">
                <v:group id="Group 246"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rect id="Rectangle 247"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">
                    <v:imagedata r:id="rId10" o:title=""/>
                  </v:shape>
                </v:group>
                <w10:anchorlock/>
              </v:group>
            </w:pict>
          </mc:Fallback>
        </mc:AlternateContent>
      </w:r>
      <w:r w:rsidRPr="001D2EB5">
        <w:rPr>
          <w:b/>
          <w:bCs/>
          <w:color w:val="4472C4" w:themeColor="accent1"/>
          <w:sz w:val="24"/>
          <w:szCs w:val="24"/>
        </w:rPr>
        <w:t xml:space="preserve"> Rätsel 24 – Geheimtext knacken</w:t>
      </w:r>
    </w:p>
    <w:p w14:paraId="21C831FC" w14:textId="77777777" w:rsidR="00786DB8" w:rsidRDefault="00786DB8" w:rsidP="00786DB8">
      <w:r>
        <w:rPr>
          <w:noProof/>
          <w:lang w:eastAsia="de-CH"/>
        </w:rPr>
        <w:drawing>
          <wp:inline distT="0" distB="0" distL="0" distR="0" wp14:anchorId="404EC3B7" wp14:editId="28B71681">
            <wp:extent cx="3746500" cy="3252470"/>
            <wp:effectExtent l="0" t="0" r="6350" b="5080"/>
            <wp:docPr id="2120745899" name="image47.png"/>
            <wp:cNvGraphicFramePr/>
            <a:graphic xmlns:a="http://schemas.openxmlformats.org/drawingml/2006/main">
              <a:graphicData uri="http://schemas.openxmlformats.org/drawingml/2006/picture">
                <pic:pic xmlns:pic="http://schemas.openxmlformats.org/drawingml/2006/picture">
                  <pic:nvPicPr>
                    <pic:cNvPr id="2120745899" name="image47.png"/>
                    <pic:cNvPicPr/>
                  </pic:nvPicPr>
                  <pic:blipFill>
                    <a:blip r:embed="rId75"/>
                    <a:srcRect/>
                    <a:stretch>
                      <a:fillRect/>
                    </a:stretch>
                  </pic:blipFill>
                  <pic:spPr>
                    <a:xfrm>
                      <a:off x="0" y="0"/>
                      <a:ext cx="3746500" cy="3252470"/>
                    </a:xfrm>
                    <a:prstGeom prst="rect">
                      <a:avLst/>
                    </a:prstGeom>
                    <a:ln/>
                  </pic:spPr>
                </pic:pic>
              </a:graphicData>
            </a:graphic>
          </wp:inline>
        </w:drawing>
      </w:r>
    </w:p>
    <w:p w14:paraId="72191C66" w14:textId="48618F89" w:rsidR="009771D1" w:rsidRDefault="00786DB8" w:rsidP="00786DB8">
      <w:r>
        <w:t>Biber Luzi hat sich eine eigene Geheimschrift ausgedacht. Kannst du den Geheimtext dechiffrieren?</w:t>
      </w:r>
      <w:r w:rsidR="009771D1">
        <w:t xml:space="preserve"> Du kannst dabei entweder die KV 1 und 2 oder die KV 13 nutzen.</w:t>
      </w:r>
    </w:p>
    <w:p w14:paraId="5BA7A901" w14:textId="77777777" w:rsidR="00786DB8" w:rsidRPr="006665D2" w:rsidRDefault="00786DB8" w:rsidP="00786DB8">
      <w:pPr>
        <w:rPr>
          <w:rFonts w:ascii="Bahnschrift" w:hAnsi="Bahnschrift"/>
          <w:color w:val="ED7D31" w:themeColor="accent2"/>
          <w:sz w:val="48"/>
          <w:szCs w:val="48"/>
        </w:rPr>
      </w:pPr>
      <w:r w:rsidRPr="006665D2">
        <w:rPr>
          <w:rFonts w:ascii="Bahnschrift" w:hAnsi="Bahnschrift"/>
          <w:color w:val="ED7D31" w:themeColor="accent2"/>
          <w:sz w:val="48"/>
          <w:szCs w:val="48"/>
        </w:rPr>
        <w:t>HCI GAM EDNIRNEKRIB</w:t>
      </w:r>
    </w:p>
    <w:p w14:paraId="1C5BEDD8" w14:textId="77777777" w:rsidR="000D281E" w:rsidRDefault="000D281E"/>
    <w:p w14:paraId="5368BBE4" w14:textId="218FE8D8" w:rsidR="000D281E" w:rsidRDefault="00885845">
      <w:pPr>
        <w:keepNext/>
        <w:keepLines/>
        <w:rPr>
          <w:b/>
          <w:bCs/>
          <w:color w:val="4472C4"/>
          <w:sz w:val="24"/>
          <w:szCs w:val="24"/>
        </w:rPr>
      </w:pPr>
      <w:r>
        <w:rPr>
          <w:noProof/>
          <w:lang w:eastAsia="de-CH"/>
        </w:rPr>
        <mc:AlternateContent>
          <mc:Choice Requires="wpg">
            <w:drawing>
              <wp:inline distT="0" distB="0" distL="0" distR="0" wp14:anchorId="2CFD1FAB" wp14:editId="07777777">
                <wp:extent cx="353695" cy="306705"/>
                <wp:effectExtent l="0" t="0" r="0" b="0"/>
                <wp:docPr id="250" name="Group 250" descr="P1014#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251" name="Group 251"/>
                        <wpg:cNvGrpSpPr/>
                        <wpg:grpSpPr>
                          <a:xfrm>
                            <a:off x="0" y="0"/>
                            <a:ext cx="353160" cy="306000"/>
                            <a:chOff x="0" y="0"/>
                            <a:chExt cx="0" cy="0"/>
                          </a:xfrm>
                        </wpg:grpSpPr>
                        <wps:wsp>
                          <wps:cNvPr id="252" name="Rectangle 252"/>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53"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254"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7951EE54" id="Group 250" o:spid="_x0000_s1026" alt="P1014#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">
                <v:group id="Group 251"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ect id="Rectangle 252"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">
                    <v:imagedata r:id="rId10" o:title=""/>
                  </v:shape>
                </v:group>
                <w10:anchorlock/>
              </v:group>
            </w:pict>
          </mc:Fallback>
        </mc:AlternateContent>
      </w:r>
      <w:r>
        <w:rPr>
          <w:b/>
          <w:bCs/>
          <w:color w:val="4472C4"/>
          <w:sz w:val="24"/>
          <w:szCs w:val="24"/>
        </w:rPr>
        <w:t xml:space="preserve"> Rätsel 25 – Ziffern </w:t>
      </w:r>
      <w:r w:rsidR="00D3019D">
        <w:rPr>
          <w:b/>
          <w:bCs/>
          <w:color w:val="4472C4"/>
          <w:sz w:val="24"/>
          <w:szCs w:val="24"/>
        </w:rPr>
        <w:t xml:space="preserve">durch neue Zeichen </w:t>
      </w:r>
      <w:r>
        <w:rPr>
          <w:b/>
          <w:bCs/>
          <w:color w:val="4472C4"/>
          <w:sz w:val="24"/>
          <w:szCs w:val="24"/>
        </w:rPr>
        <w:t>chiffrieren</w:t>
      </w:r>
    </w:p>
    <w:p w14:paraId="60160E8C" w14:textId="77777777" w:rsidR="000D281E" w:rsidRDefault="00885845">
      <w:r>
        <w:t>Die folgende geheimnisvolle Tabelle verwenden die Biber, um Ziffern mit ganz neuen Symbolen zu kodieren:</w:t>
      </w:r>
    </w:p>
    <w:p w14:paraId="02915484" w14:textId="77777777" w:rsidR="000D281E" w:rsidRDefault="00885845">
      <w:r>
        <w:rPr>
          <w:noProof/>
          <w:lang w:eastAsia="de-CH"/>
        </w:rPr>
        <w:drawing>
          <wp:inline distT="0" distB="0" distL="0" distR="0" wp14:anchorId="20C7697C" wp14:editId="07777777">
            <wp:extent cx="2051685" cy="1461770"/>
            <wp:effectExtent l="0" t="0" r="0" b="0"/>
            <wp:docPr id="804397300" name="image239.png" descr="P10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39.png"/>
                    <pic:cNvPicPr>
                      <a:picLocks noChangeAspect="1" noChangeArrowheads="1"/>
                    </pic:cNvPicPr>
                  </pic:nvPicPr>
                  <pic:blipFill>
                    <a:blip r:embed="rId76"/>
                    <a:stretch>
                      <a:fillRect/>
                    </a:stretch>
                  </pic:blipFill>
                  <pic:spPr bwMode="auto">
                    <a:xfrm>
                      <a:off x="0" y="0"/>
                      <a:ext cx="2051685" cy="1461770"/>
                    </a:xfrm>
                    <a:prstGeom prst="rect">
                      <a:avLst/>
                    </a:prstGeom>
                  </pic:spPr>
                </pic:pic>
              </a:graphicData>
            </a:graphic>
          </wp:inline>
        </w:drawing>
      </w:r>
    </w:p>
    <w:p w14:paraId="7C472168" w14:textId="0F4D7ED5" w:rsidR="000D281E" w:rsidRDefault="00885845">
      <w:r>
        <w:t xml:space="preserve">Der kleine Smarti ist ganz stolz, dass er gelernt hat, mit der Tabelle Zahlen zu chiffrieren. Er schreibt sein Geburtsdatum </w:t>
      </w:r>
      <w:r w:rsidR="0008508E">
        <w:t xml:space="preserve">als </w:t>
      </w:r>
      <w:r>
        <w:t>Geheimtext:</w:t>
      </w:r>
    </w:p>
    <w:p w14:paraId="03B94F49" w14:textId="77777777" w:rsidR="000D281E" w:rsidRDefault="00885845">
      <w:r>
        <w:rPr>
          <w:noProof/>
          <w:lang w:eastAsia="de-CH"/>
        </w:rPr>
        <w:drawing>
          <wp:inline distT="0" distB="0" distL="0" distR="0" wp14:anchorId="3052DBDE" wp14:editId="07777777">
            <wp:extent cx="3700145" cy="337820"/>
            <wp:effectExtent l="0" t="0" r="0" b="0"/>
            <wp:docPr id="804397301" name="image240.png" descr="P10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240.png"/>
                    <pic:cNvPicPr>
                      <a:picLocks noChangeAspect="1" noChangeArrowheads="1"/>
                    </pic:cNvPicPr>
                  </pic:nvPicPr>
                  <pic:blipFill>
                    <a:blip r:embed="rId77"/>
                    <a:stretch>
                      <a:fillRect/>
                    </a:stretch>
                  </pic:blipFill>
                  <pic:spPr bwMode="auto">
                    <a:xfrm>
                      <a:off x="0" y="0"/>
                      <a:ext cx="3700145" cy="337820"/>
                    </a:xfrm>
                    <a:prstGeom prst="rect">
                      <a:avLst/>
                    </a:prstGeom>
                  </pic:spPr>
                </pic:pic>
              </a:graphicData>
            </a:graphic>
          </wp:inline>
        </w:drawing>
      </w:r>
    </w:p>
    <w:p w14:paraId="123AE944" w14:textId="77777777" w:rsidR="000D281E" w:rsidRDefault="00885845">
      <w:r>
        <w:t>Kannst du das Geburtsdatum von Smarti lesen?</w:t>
      </w:r>
    </w:p>
    <w:p w14:paraId="6D846F5D" w14:textId="77777777" w:rsidR="000D281E" w:rsidRDefault="000D281E"/>
    <w:p w14:paraId="01DC2147" w14:textId="28E45E71" w:rsidR="000D281E" w:rsidRDefault="00885845">
      <w:pPr>
        <w:keepNext/>
        <w:keepLines/>
        <w:rPr>
          <w:b/>
          <w:bCs/>
          <w:color w:val="4472C4"/>
          <w:sz w:val="24"/>
          <w:szCs w:val="24"/>
        </w:rPr>
      </w:pPr>
      <w:r>
        <w:rPr>
          <w:noProof/>
          <w:lang w:eastAsia="de-CH"/>
        </w:rPr>
        <w:lastRenderedPageBreak/>
        <w:drawing>
          <wp:inline distT="0" distB="0" distL="0" distR="0" wp14:anchorId="274FD18D" wp14:editId="07777777">
            <wp:extent cx="208280" cy="337820"/>
            <wp:effectExtent l="0" t="0" r="0" b="0"/>
            <wp:docPr id="804397302" name="Bild37" descr="P10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ild37"/>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r>
        <w:rPr>
          <w:b/>
          <w:bCs/>
          <w:color w:val="4472C4" w:themeColor="accent1"/>
          <w:sz w:val="24"/>
          <w:szCs w:val="24"/>
        </w:rPr>
        <w:t xml:space="preserve"> Rätsel 26 – neue Zeichen erzeugen</w:t>
      </w:r>
    </w:p>
    <w:p w14:paraId="23005AC9" w14:textId="77777777" w:rsidR="000D281E" w:rsidRDefault="00885845">
      <w:r>
        <w:t xml:space="preserve">Valentina ist so begeistert von der Idee der Tabelle, dass sie sich gleich eine eigene ausgedacht und ihr Geburtsdatum damit verschlüsselt hat: </w:t>
      </w:r>
    </w:p>
    <w:p w14:paraId="62F015AF" w14:textId="77777777" w:rsidR="000D281E" w:rsidRDefault="00885845">
      <w:r>
        <w:rPr>
          <w:noProof/>
          <w:lang w:eastAsia="de-CH"/>
        </w:rPr>
        <w:drawing>
          <wp:inline distT="0" distB="0" distL="0" distR="0" wp14:anchorId="458F676C" wp14:editId="07777777">
            <wp:extent cx="2642870" cy="1386840"/>
            <wp:effectExtent l="0" t="0" r="0" b="0"/>
            <wp:docPr id="804397303" name="image243.png" descr="P10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43.png"/>
                    <pic:cNvPicPr>
                      <a:picLocks noChangeAspect="1" noChangeArrowheads="1"/>
                    </pic:cNvPicPr>
                  </pic:nvPicPr>
                  <pic:blipFill>
                    <a:blip r:embed="rId78"/>
                    <a:stretch>
                      <a:fillRect/>
                    </a:stretch>
                  </pic:blipFill>
                  <pic:spPr bwMode="auto">
                    <a:xfrm>
                      <a:off x="0" y="0"/>
                      <a:ext cx="2642870" cy="1386840"/>
                    </a:xfrm>
                    <a:prstGeom prst="rect">
                      <a:avLst/>
                    </a:prstGeom>
                  </pic:spPr>
                </pic:pic>
              </a:graphicData>
            </a:graphic>
          </wp:inline>
        </w:drawing>
      </w:r>
    </w:p>
    <w:p w14:paraId="1B15DD1D" w14:textId="77777777" w:rsidR="000D281E" w:rsidRDefault="000D281E"/>
    <w:p w14:paraId="6E681184" w14:textId="77777777" w:rsidR="000D281E" w:rsidRDefault="00885845">
      <w:r>
        <w:rPr>
          <w:noProof/>
          <w:lang w:eastAsia="de-CH"/>
        </w:rPr>
        <w:drawing>
          <wp:inline distT="0" distB="0" distL="0" distR="0" wp14:anchorId="7B47EDFC" wp14:editId="07777777">
            <wp:extent cx="3014345" cy="511175"/>
            <wp:effectExtent l="0" t="0" r="0" b="0"/>
            <wp:docPr id="1460814467" name="image245.png" descr="P10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45.png"/>
                    <pic:cNvPicPr>
                      <a:picLocks noChangeAspect="1" noChangeArrowheads="1"/>
                    </pic:cNvPicPr>
                  </pic:nvPicPr>
                  <pic:blipFill>
                    <a:blip r:embed="rId79"/>
                    <a:stretch>
                      <a:fillRect/>
                    </a:stretch>
                  </pic:blipFill>
                  <pic:spPr bwMode="auto">
                    <a:xfrm>
                      <a:off x="0" y="0"/>
                      <a:ext cx="3014345" cy="511175"/>
                    </a:xfrm>
                    <a:prstGeom prst="rect">
                      <a:avLst/>
                    </a:prstGeom>
                  </pic:spPr>
                </pic:pic>
              </a:graphicData>
            </a:graphic>
          </wp:inline>
        </w:drawing>
      </w:r>
    </w:p>
    <w:p w14:paraId="0E21ABE0" w14:textId="77777777" w:rsidR="000D281E" w:rsidRDefault="00885845">
      <w:r>
        <w:t>Wann ist Valentinas Geburtstag?</w:t>
      </w:r>
    </w:p>
    <w:p w14:paraId="25EE3852" w14:textId="77777777" w:rsidR="00660234" w:rsidRDefault="00660234">
      <w:pPr>
        <w:keepNext/>
        <w:keepLines/>
        <w:rPr>
          <w:b/>
          <w:bCs/>
          <w:color w:val="4472C4" w:themeColor="accent1"/>
          <w:sz w:val="24"/>
          <w:szCs w:val="24"/>
        </w:rPr>
      </w:pPr>
    </w:p>
    <w:p w14:paraId="6E519590" w14:textId="5C07E2D3" w:rsidR="000D281E" w:rsidRDefault="00885845">
      <w:pPr>
        <w:keepNext/>
        <w:keepLines/>
        <w:rPr>
          <w:b/>
          <w:bCs/>
          <w:color w:val="4472C4"/>
          <w:sz w:val="24"/>
          <w:szCs w:val="24"/>
        </w:rPr>
      </w:pPr>
      <w:r>
        <w:rPr>
          <w:noProof/>
          <w:lang w:eastAsia="de-CH"/>
        </w:rPr>
        <w:drawing>
          <wp:inline distT="0" distB="0" distL="0" distR="0" wp14:anchorId="2C215B5C" wp14:editId="07777777">
            <wp:extent cx="208280" cy="337820"/>
            <wp:effectExtent l="0" t="0" r="0" b="0"/>
            <wp:docPr id="1460814470" name="Bild38" descr="P10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Bild38"/>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r>
        <w:rPr>
          <w:b/>
          <w:bCs/>
          <w:color w:val="4472C4" w:themeColor="accent1"/>
          <w:sz w:val="24"/>
          <w:szCs w:val="24"/>
        </w:rPr>
        <w:t xml:space="preserve"> Rätsel 27 – neue Zeichen für Buchstaben </w:t>
      </w:r>
      <w:r w:rsidR="00C86306">
        <w:rPr>
          <w:b/>
          <w:bCs/>
          <w:color w:val="4472C4" w:themeColor="accent1"/>
          <w:sz w:val="24"/>
          <w:szCs w:val="24"/>
        </w:rPr>
        <w:t>erfinden</w:t>
      </w:r>
    </w:p>
    <w:p w14:paraId="29BB7D6B" w14:textId="77777777" w:rsidR="000D281E" w:rsidRDefault="00885845">
      <w:r>
        <w:t>Peter verwendet zum Chiffrieren der Buchstaben die folgende Tabelle mit den drei Zeilen und neun Spalten:</w:t>
      </w:r>
    </w:p>
    <w:p w14:paraId="17414610" w14:textId="77777777" w:rsidR="000D281E" w:rsidRDefault="00885845">
      <w:r>
        <w:rPr>
          <w:noProof/>
          <w:lang w:eastAsia="de-CH"/>
        </w:rPr>
        <w:drawing>
          <wp:inline distT="0" distB="0" distL="0" distR="0" wp14:anchorId="2F32A474" wp14:editId="07777777">
            <wp:extent cx="3157220" cy="1564640"/>
            <wp:effectExtent l="0" t="0" r="0" b="0"/>
            <wp:docPr id="1460814471" name="image231.png" descr="P10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31.png"/>
                    <pic:cNvPicPr>
                      <a:picLocks noChangeAspect="1" noChangeArrowheads="1"/>
                    </pic:cNvPicPr>
                  </pic:nvPicPr>
                  <pic:blipFill>
                    <a:blip r:embed="rId80"/>
                    <a:stretch>
                      <a:fillRect/>
                    </a:stretch>
                  </pic:blipFill>
                  <pic:spPr bwMode="auto">
                    <a:xfrm>
                      <a:off x="0" y="0"/>
                      <a:ext cx="3157220" cy="1564640"/>
                    </a:xfrm>
                    <a:prstGeom prst="rect">
                      <a:avLst/>
                    </a:prstGeom>
                  </pic:spPr>
                </pic:pic>
              </a:graphicData>
            </a:graphic>
          </wp:inline>
        </w:drawing>
      </w:r>
    </w:p>
    <w:p w14:paraId="46070823" w14:textId="2334CA61" w:rsidR="000D281E" w:rsidRDefault="00885845">
      <w:r>
        <w:t>Kannst du den folgenden Geheimtext dechiffrieren?</w:t>
      </w:r>
      <w:r w:rsidR="006668B0">
        <w:t xml:space="preserve"> </w:t>
      </w:r>
      <w:r w:rsidR="00EE5215">
        <w:t xml:space="preserve">Arbeite </w:t>
      </w:r>
      <w:r w:rsidR="006668B0">
        <w:t xml:space="preserve">dazu </w:t>
      </w:r>
      <w:r w:rsidR="00EE5215">
        <w:t>mit der</w:t>
      </w:r>
      <w:r w:rsidR="006668B0">
        <w:t xml:space="preserve"> KV 1</w:t>
      </w:r>
      <w:r w:rsidR="009771D1">
        <w:t>4</w:t>
      </w:r>
      <w:r w:rsidR="006668B0">
        <w:t>.</w:t>
      </w:r>
    </w:p>
    <w:p w14:paraId="781DF2CB" w14:textId="6DB21BBA" w:rsidR="000D281E" w:rsidRDefault="000D281E"/>
    <w:p w14:paraId="0443B43C" w14:textId="2C50F04C" w:rsidR="000D281E" w:rsidRPr="001D2EB5" w:rsidRDefault="00D72B59">
      <w:pPr>
        <w:keepNext/>
        <w:keepLines/>
        <w:rPr>
          <w:color w:val="F711C6"/>
          <w:sz w:val="24"/>
          <w:szCs w:val="24"/>
        </w:rPr>
      </w:pPr>
      <w:r>
        <w:rPr>
          <w:noProof/>
          <w:lang w:eastAsia="de-CH"/>
        </w:rPr>
        <w:drawing>
          <wp:inline distT="0" distB="0" distL="0" distR="0" wp14:anchorId="79AEF223" wp14:editId="1331B6A9">
            <wp:extent cx="5731510" cy="989965"/>
            <wp:effectExtent l="0" t="0" r="2540" b="635"/>
            <wp:docPr id="2120745960" name="image92.png" descr="P1033#yIS1"/>
            <wp:cNvGraphicFramePr/>
            <a:graphic xmlns:a="http://schemas.openxmlformats.org/drawingml/2006/main">
              <a:graphicData uri="http://schemas.openxmlformats.org/drawingml/2006/picture">
                <pic:pic xmlns:pic="http://schemas.openxmlformats.org/drawingml/2006/picture">
                  <pic:nvPicPr>
                    <pic:cNvPr id="2120745960" name="image92.png"/>
                    <pic:cNvPicPr/>
                  </pic:nvPicPr>
                  <pic:blipFill>
                    <a:blip r:embed="rId81"/>
                    <a:srcRect/>
                    <a:stretch>
                      <a:fillRect/>
                    </a:stretch>
                  </pic:blipFill>
                  <pic:spPr>
                    <a:xfrm>
                      <a:off x="0" y="0"/>
                      <a:ext cx="5731510" cy="989965"/>
                    </a:xfrm>
                    <a:prstGeom prst="rect">
                      <a:avLst/>
                    </a:prstGeom>
                    <a:ln/>
                  </pic:spPr>
                </pic:pic>
              </a:graphicData>
            </a:graphic>
          </wp:inline>
        </w:drawing>
      </w:r>
      <w:r w:rsidR="0589E6D8" w:rsidRPr="001D2EB5">
        <w:rPr>
          <w:color w:val="F711C6"/>
          <w:sz w:val="24"/>
          <w:szCs w:val="24"/>
        </w:rPr>
        <w:t xml:space="preserve"> </w:t>
      </w:r>
    </w:p>
    <w:p w14:paraId="3EF3787B" w14:textId="7B4A647A" w:rsidR="00660234" w:rsidRDefault="00660234" w:rsidP="00660234">
      <w:r w:rsidRPr="00660234">
        <w:t xml:space="preserve"> </w:t>
      </w:r>
    </w:p>
    <w:p w14:paraId="478FA494" w14:textId="680E26DF" w:rsidR="00AE72B4" w:rsidRPr="001D2EB5" w:rsidRDefault="00660234" w:rsidP="00E63BED">
      <w:pPr>
        <w:pStyle w:val="IntenseQuote"/>
        <w:rPr>
          <w:color w:val="F711C6"/>
          <w:sz w:val="24"/>
          <w:szCs w:val="24"/>
        </w:rPr>
      </w:pPr>
      <w:r w:rsidRPr="0589E6D8">
        <w:rPr>
          <w:b/>
          <w:bCs/>
        </w:rPr>
        <w:lastRenderedPageBreak/>
        <w:t>Was du wissen sollst</w:t>
      </w:r>
      <w:r>
        <w:br/>
        <w:t>Eine Geheimschrift kann so erstellt werden: Du ersetzt alle Ziffern oder Buchstaben durch neue Zeichen.</w:t>
      </w:r>
      <w:r w:rsidRPr="00C8782B">
        <w:t xml:space="preserve"> </w:t>
      </w:r>
      <w:r>
        <w:t xml:space="preserve">Dazu schreibst du die </w:t>
      </w:r>
      <w:r w:rsidRPr="0589E6D8">
        <w:t xml:space="preserve">Ziffern </w:t>
      </w:r>
      <w:r>
        <w:t xml:space="preserve">oder Buchstaben zuerst </w:t>
      </w:r>
      <w:r w:rsidRPr="0589E6D8">
        <w:t>in eine Tabelle</w:t>
      </w:r>
      <w:r>
        <w:t xml:space="preserve">. Danach erfindest du </w:t>
      </w:r>
      <w:r w:rsidRPr="0589E6D8">
        <w:t>für die Zeile</w:t>
      </w:r>
      <w:r>
        <w:t>n</w:t>
      </w:r>
      <w:r w:rsidRPr="0589E6D8">
        <w:t xml:space="preserve"> und </w:t>
      </w:r>
      <w:r>
        <w:t xml:space="preserve">für </w:t>
      </w:r>
      <w:r w:rsidRPr="0589E6D8">
        <w:t xml:space="preserve">die Spalten </w:t>
      </w:r>
      <w:r>
        <w:t>neue Zeichen</w:t>
      </w:r>
      <w:r w:rsidRPr="0589E6D8">
        <w:t xml:space="preserve">. </w:t>
      </w:r>
      <w:r>
        <w:t>Das neue</w:t>
      </w:r>
      <w:r w:rsidRPr="0589E6D8">
        <w:t xml:space="preserve"> Zeichen für eine Ziffer </w:t>
      </w:r>
      <w:r>
        <w:t xml:space="preserve">oder einen Buchstaben setzt du dann aus dem </w:t>
      </w:r>
      <w:r w:rsidRPr="0589E6D8">
        <w:t xml:space="preserve">Zeichen </w:t>
      </w:r>
      <w:r>
        <w:t xml:space="preserve">der Zeile und </w:t>
      </w:r>
      <w:r w:rsidR="00777A30">
        <w:t xml:space="preserve">dem Zeichen </w:t>
      </w:r>
      <w:r>
        <w:t xml:space="preserve">der Spalte zusammen. </w:t>
      </w:r>
    </w:p>
    <w:tbl>
      <w:tblPr>
        <w:tblW w:w="0" w:type="auto"/>
        <w:tblLook w:val="06A0" w:firstRow="1" w:lastRow="0" w:firstColumn="1" w:lastColumn="0" w:noHBand="1" w:noVBand="1"/>
      </w:tblPr>
      <w:tblGrid>
        <w:gridCol w:w="5654"/>
        <w:gridCol w:w="3371"/>
      </w:tblGrid>
      <w:tr w:rsidR="0589E6D8" w14:paraId="5805D557" w14:textId="77777777" w:rsidTr="0589E6D8">
        <w:tc>
          <w:tcPr>
            <w:tcW w:w="5654" w:type="dxa"/>
            <w:shd w:val="clear" w:color="auto" w:fill="auto"/>
            <w:vAlign w:val="bottom"/>
          </w:tcPr>
          <w:p w14:paraId="0D8CFC31" w14:textId="01F62882" w:rsidR="0589E6D8" w:rsidRDefault="0589E6D8" w:rsidP="00660234">
            <w:pPr>
              <w:rPr>
                <w:b/>
                <w:bCs/>
                <w:color w:val="4472C4" w:themeColor="accent1"/>
                <w:sz w:val="24"/>
                <w:szCs w:val="24"/>
              </w:rPr>
            </w:pPr>
            <w:r w:rsidRPr="0589E6D8">
              <w:rPr>
                <w:b/>
                <w:bCs/>
                <w:color w:val="4472C4" w:themeColor="accent1"/>
                <w:sz w:val="24"/>
                <w:szCs w:val="24"/>
              </w:rPr>
              <w:t xml:space="preserve">Aktivität </w:t>
            </w:r>
            <w:r w:rsidR="004F45C3">
              <w:rPr>
                <w:b/>
                <w:bCs/>
                <w:color w:val="4472C4" w:themeColor="accent1"/>
                <w:sz w:val="24"/>
                <w:szCs w:val="24"/>
              </w:rPr>
              <w:t>9</w:t>
            </w:r>
            <w:r w:rsidRPr="0589E6D8">
              <w:rPr>
                <w:b/>
                <w:bCs/>
                <w:color w:val="4472C4" w:themeColor="accent1"/>
                <w:sz w:val="24"/>
                <w:szCs w:val="24"/>
              </w:rPr>
              <w:t xml:space="preserve"> –</w:t>
            </w:r>
            <w:r w:rsidR="00660234">
              <w:rPr>
                <w:b/>
                <w:bCs/>
                <w:color w:val="4472C4" w:themeColor="accent1"/>
                <w:sz w:val="24"/>
                <w:szCs w:val="24"/>
              </w:rPr>
              <w:t xml:space="preserve"> </w:t>
            </w:r>
            <w:r w:rsidR="006668B0">
              <w:rPr>
                <w:b/>
                <w:bCs/>
                <w:color w:val="4472C4" w:themeColor="accent1"/>
                <w:sz w:val="24"/>
                <w:szCs w:val="24"/>
              </w:rPr>
              <w:t xml:space="preserve">Mit neuen Zeichen </w:t>
            </w:r>
            <w:r w:rsidRPr="0589E6D8">
              <w:rPr>
                <w:b/>
                <w:bCs/>
                <w:color w:val="4472C4" w:themeColor="accent1"/>
                <w:sz w:val="24"/>
                <w:szCs w:val="24"/>
              </w:rPr>
              <w:t>chiffrieren und dechiffrieren</w:t>
            </w:r>
          </w:p>
          <w:p w14:paraId="18030A9A" w14:textId="7F3774E9" w:rsidR="00660234" w:rsidRDefault="00660234" w:rsidP="00660234">
            <w:pPr>
              <w:rPr>
                <w:b/>
                <w:bCs/>
                <w:color w:val="4472C4" w:themeColor="accent1"/>
                <w:sz w:val="24"/>
                <w:szCs w:val="24"/>
              </w:rPr>
            </w:pPr>
          </w:p>
        </w:tc>
        <w:tc>
          <w:tcPr>
            <w:tcW w:w="3371" w:type="dxa"/>
            <w:shd w:val="clear" w:color="auto" w:fill="auto"/>
            <w:vAlign w:val="bottom"/>
          </w:tcPr>
          <w:p w14:paraId="255355B8" w14:textId="77777777" w:rsidR="0589E6D8" w:rsidRDefault="0589E6D8" w:rsidP="0589E6D8">
            <w:pPr>
              <w:jc w:val="right"/>
            </w:pPr>
            <w:r>
              <w:rPr>
                <w:noProof/>
                <w:lang w:eastAsia="de-CH"/>
              </w:rPr>
              <w:drawing>
                <wp:inline distT="0" distB="0" distL="0" distR="0" wp14:anchorId="168DA384" wp14:editId="02998162">
                  <wp:extent cx="1062000" cy="561600"/>
                  <wp:effectExtent l="0" t="0" r="5080" b="0"/>
                  <wp:docPr id="1015314866" name="Bild15" descr="P1038C2T3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15"/>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062000" cy="561600"/>
                          </a:xfrm>
                          <a:prstGeom prst="rect">
                            <a:avLst/>
                          </a:prstGeom>
                        </pic:spPr>
                      </pic:pic>
                    </a:graphicData>
                  </a:graphic>
                </wp:inline>
              </w:drawing>
            </w:r>
          </w:p>
        </w:tc>
      </w:tr>
    </w:tbl>
    <w:p w14:paraId="2A2F93F3" w14:textId="5D26998F" w:rsidR="00165E4D" w:rsidRDefault="00660234">
      <w:r>
        <w:t>Erstellt</w:t>
      </w:r>
      <w:r w:rsidR="00F92C9B">
        <w:t xml:space="preserve"> </w:t>
      </w:r>
      <w:r w:rsidR="0589E6D8">
        <w:t xml:space="preserve">eine Tabelle wie in Rätsel 25 </w:t>
      </w:r>
      <w:r w:rsidR="00F92C9B">
        <w:t xml:space="preserve">oder </w:t>
      </w:r>
      <w:r w:rsidR="0589E6D8">
        <w:t>26</w:t>
      </w:r>
      <w:r w:rsidR="00F92C9B">
        <w:t xml:space="preserve"> und </w:t>
      </w:r>
      <w:r w:rsidR="00C86306">
        <w:t>trägt</w:t>
      </w:r>
      <w:r w:rsidR="00F92C9B">
        <w:t xml:space="preserve"> alle Ziffern ein.</w:t>
      </w:r>
      <w:r>
        <w:t xml:space="preserve"> Erfindet </w:t>
      </w:r>
      <w:r w:rsidR="00F92C9B">
        <w:t xml:space="preserve">Zeichen </w:t>
      </w:r>
      <w:r w:rsidR="0589E6D8">
        <w:t xml:space="preserve">für </w:t>
      </w:r>
      <w:r w:rsidR="00F92C9B">
        <w:t xml:space="preserve">die </w:t>
      </w:r>
      <w:r w:rsidR="0589E6D8">
        <w:t>Spalten und Zeilen</w:t>
      </w:r>
      <w:r w:rsidR="00F92C9B">
        <w:t xml:space="preserve">. Chiffriert </w:t>
      </w:r>
      <w:r w:rsidR="00165E4D">
        <w:t>danach</w:t>
      </w:r>
      <w:r w:rsidR="00F92C9B">
        <w:t xml:space="preserve"> verschiedene Zahlen</w:t>
      </w:r>
      <w:r w:rsidR="0589E6D8">
        <w:t xml:space="preserve">. </w:t>
      </w:r>
      <w:r>
        <w:t>Tauscht</w:t>
      </w:r>
      <w:r w:rsidR="00F92C9B">
        <w:t xml:space="preserve"> die chiffrierten Zahlen </w:t>
      </w:r>
      <w:r w:rsidR="006668B0">
        <w:t xml:space="preserve">(Geheimtexte) </w:t>
      </w:r>
      <w:r w:rsidR="0589E6D8">
        <w:t>und die Tabelle</w:t>
      </w:r>
      <w:r>
        <w:t xml:space="preserve"> </w:t>
      </w:r>
      <w:r w:rsidR="00FC057C">
        <w:t xml:space="preserve">mit einer anderen Gruppe aus. Beide </w:t>
      </w:r>
      <w:r w:rsidR="00FC057C" w:rsidRPr="00FB71CD">
        <w:t>Gruppen dechiffriert die Zahlen</w:t>
      </w:r>
      <w:r w:rsidR="0589E6D8" w:rsidRPr="00FB71CD">
        <w:t xml:space="preserve">. </w:t>
      </w:r>
      <w:r w:rsidR="00143F07" w:rsidRPr="00FB71CD">
        <w:t>Das Gleiche kann man jetzt mit Buchstaben wie in Rätsel 27 machen.</w:t>
      </w:r>
    </w:p>
    <w:p w14:paraId="2F060C9A" w14:textId="5C17D671" w:rsidR="000D281E" w:rsidRDefault="00C86306">
      <w:r w:rsidRPr="000F28B3">
        <w:t xml:space="preserve">Ihr könnt auch so </w:t>
      </w:r>
      <w:r w:rsidR="00FC057C">
        <w:t>vorgehen:</w:t>
      </w:r>
      <w:r w:rsidR="0589E6D8" w:rsidRPr="00C86306">
        <w:t xml:space="preserve"> </w:t>
      </w:r>
      <w:r w:rsidR="00FC057C">
        <w:t>Tauscht eure</w:t>
      </w:r>
      <w:r w:rsidR="0589E6D8" w:rsidRPr="00C86306">
        <w:t xml:space="preserve"> </w:t>
      </w:r>
      <w:r w:rsidR="00FC057C">
        <w:t>Tabelle mit den chiffrierten Zahlen</w:t>
      </w:r>
      <w:r w:rsidR="0589E6D8" w:rsidRPr="00C86306">
        <w:t xml:space="preserve"> </w:t>
      </w:r>
      <w:r w:rsidR="00FC057C">
        <w:t>mit einer</w:t>
      </w:r>
      <w:r w:rsidR="0589E6D8" w:rsidRPr="00C86306">
        <w:t xml:space="preserve"> anderen Gruppe</w:t>
      </w:r>
      <w:r w:rsidR="00FC057C">
        <w:t xml:space="preserve"> aus. Jede Gruppe hat</w:t>
      </w:r>
      <w:r w:rsidR="0589E6D8" w:rsidRPr="00C86306">
        <w:t xml:space="preserve"> 1-2 Minuten zum </w:t>
      </w:r>
      <w:r w:rsidR="00FE77C9" w:rsidRPr="00C86306">
        <w:t>A</w:t>
      </w:r>
      <w:r w:rsidR="0589E6D8" w:rsidRPr="00C86306">
        <w:t xml:space="preserve">uswendiglernen. </w:t>
      </w:r>
      <w:r w:rsidR="00660234">
        <w:t>Erst d</w:t>
      </w:r>
      <w:r w:rsidR="003A6B31">
        <w:t>anach</w:t>
      </w:r>
      <w:r w:rsidR="00165E4D">
        <w:t xml:space="preserve"> </w:t>
      </w:r>
      <w:r w:rsidR="00FC057C">
        <w:t>tauscht ihr die</w:t>
      </w:r>
      <w:r w:rsidR="00165E4D">
        <w:t xml:space="preserve"> </w:t>
      </w:r>
      <w:r w:rsidR="00C123B3">
        <w:t xml:space="preserve">Geheimtexte </w:t>
      </w:r>
      <w:r w:rsidR="00660234">
        <w:t>zum Dechiffrieren</w:t>
      </w:r>
      <w:r w:rsidR="0589E6D8" w:rsidRPr="00C86306">
        <w:t>.</w:t>
      </w:r>
    </w:p>
    <w:p w14:paraId="16788234" w14:textId="77777777" w:rsidR="000D281E" w:rsidRPr="00885845" w:rsidRDefault="000D281E"/>
    <w:p w14:paraId="0015A82B" w14:textId="3595A753" w:rsidR="000D281E" w:rsidRDefault="00885845">
      <w:pPr>
        <w:keepNext/>
        <w:keepLines/>
        <w:rPr>
          <w:b/>
          <w:bCs/>
          <w:color w:val="4472C4"/>
          <w:sz w:val="24"/>
          <w:szCs w:val="24"/>
        </w:rPr>
      </w:pPr>
      <w:r>
        <w:rPr>
          <w:noProof/>
          <w:lang w:eastAsia="de-CH"/>
        </w:rPr>
        <mc:AlternateContent>
          <mc:Choice Requires="wpg">
            <w:drawing>
              <wp:inline distT="0" distB="0" distL="0" distR="0" wp14:anchorId="5F8D0136" wp14:editId="07777777">
                <wp:extent cx="353695" cy="306705"/>
                <wp:effectExtent l="0" t="0" r="0" b="0"/>
                <wp:docPr id="255" name="Group 255" descr="P1043#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699351360" name="Group 699351360"/>
                        <wpg:cNvGrpSpPr/>
                        <wpg:grpSpPr>
                          <a:xfrm>
                            <a:off x="0" y="0"/>
                            <a:ext cx="353160" cy="306000"/>
                            <a:chOff x="0" y="0"/>
                            <a:chExt cx="0" cy="0"/>
                          </a:xfrm>
                        </wpg:grpSpPr>
                        <wps:wsp>
                          <wps:cNvPr id="699351361" name="Rectangle 699351361"/>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362"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699351363"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3074D29C" id="Group 255" o:spid="_x0000_s1026" alt="P1043#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">
                <v:group id="Group 699351360"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">
                  <v:rect id="Rectangle 699351361"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">
                    <v:imagedata r:id="rId10" o:title=""/>
                  </v:shape>
                </v:group>
                <w10:anchorlock/>
              </v:group>
            </w:pict>
          </mc:Fallback>
        </mc:AlternateContent>
      </w:r>
      <w:r>
        <w:rPr>
          <w:b/>
          <w:bCs/>
          <w:color w:val="4472C4"/>
          <w:sz w:val="24"/>
          <w:szCs w:val="24"/>
        </w:rPr>
        <w:t xml:space="preserve"> Rätsel 28 – Ziffern statt Buchstaben</w:t>
      </w:r>
    </w:p>
    <w:p w14:paraId="59BA2E09" w14:textId="77777777" w:rsidR="00ED2D52" w:rsidRDefault="00D72B59">
      <w:r>
        <w:rPr>
          <w:noProof/>
          <w:lang w:eastAsia="de-CH"/>
        </w:rPr>
        <w:drawing>
          <wp:inline distT="0" distB="0" distL="0" distR="0" wp14:anchorId="7361CFE9" wp14:editId="0A720845">
            <wp:extent cx="4245610" cy="2785745"/>
            <wp:effectExtent l="0" t="0" r="2540" b="0"/>
            <wp:docPr id="2120746251" name="image300.png" descr="P1044#yIS1"/>
            <wp:cNvGraphicFramePr/>
            <a:graphic xmlns:a="http://schemas.openxmlformats.org/drawingml/2006/main">
              <a:graphicData uri="http://schemas.openxmlformats.org/drawingml/2006/picture">
                <pic:pic xmlns:pic="http://schemas.openxmlformats.org/drawingml/2006/picture">
                  <pic:nvPicPr>
                    <pic:cNvPr id="2120746251" name="image300.png"/>
                    <pic:cNvPicPr/>
                  </pic:nvPicPr>
                  <pic:blipFill>
                    <a:blip r:embed="rId83"/>
                    <a:srcRect/>
                    <a:stretch>
                      <a:fillRect/>
                    </a:stretch>
                  </pic:blipFill>
                  <pic:spPr>
                    <a:xfrm>
                      <a:off x="0" y="0"/>
                      <a:ext cx="4245610" cy="2785745"/>
                    </a:xfrm>
                    <a:prstGeom prst="rect">
                      <a:avLst/>
                    </a:prstGeom>
                    <a:ln/>
                  </pic:spPr>
                </pic:pic>
              </a:graphicData>
            </a:graphic>
          </wp:inline>
        </w:drawing>
      </w:r>
    </w:p>
    <w:p w14:paraId="23821240" w14:textId="190A00EC" w:rsidR="000D281E" w:rsidRDefault="00885845">
      <w:r>
        <w:t xml:space="preserve">Die alten Griechen hatten ein Alphabet, das aus nur 24 Buchstaben </w:t>
      </w:r>
      <w:r w:rsidR="003A6B31">
        <w:t>bestand</w:t>
      </w:r>
      <w:r>
        <w:t xml:space="preserve">. </w:t>
      </w:r>
      <w:r w:rsidR="003A6B31">
        <w:t xml:space="preserve">Für die Buchstaben </w:t>
      </w:r>
      <w:r>
        <w:t xml:space="preserve">I und J </w:t>
      </w:r>
      <w:r w:rsidR="00120DD1">
        <w:t>verwendeten</w:t>
      </w:r>
      <w:r w:rsidR="003A6B31">
        <w:t xml:space="preserve"> sie nur ein</w:t>
      </w:r>
      <w:r>
        <w:t xml:space="preserve"> Symbol</w:t>
      </w:r>
      <w:r w:rsidR="00120DD1">
        <w:t>, ebenso</w:t>
      </w:r>
      <w:r>
        <w:t xml:space="preserve"> </w:t>
      </w:r>
      <w:r w:rsidR="003A6B31">
        <w:t xml:space="preserve">für </w:t>
      </w:r>
      <w:r w:rsidR="00120DD1">
        <w:t xml:space="preserve">die Buchstaben </w:t>
      </w:r>
      <w:r>
        <w:t>V und U. Vor 2</w:t>
      </w:r>
      <w:r w:rsidR="00120DD1">
        <w:t>‘</w:t>
      </w:r>
      <w:r>
        <w:t xml:space="preserve">300 Jahren haben sie die folgende Tabelle </w:t>
      </w:r>
      <w:r w:rsidR="00FC057C">
        <w:t>zum</w:t>
      </w:r>
      <w:r>
        <w:t xml:space="preserve"> Chiffrieren entwickelt:</w:t>
      </w:r>
    </w:p>
    <w:p w14:paraId="57A6A0F0" w14:textId="77777777" w:rsidR="000D281E" w:rsidRDefault="00885845">
      <w:r>
        <w:rPr>
          <w:noProof/>
          <w:lang w:eastAsia="de-CH"/>
        </w:rPr>
        <w:lastRenderedPageBreak/>
        <w:drawing>
          <wp:inline distT="0" distB="0" distL="0" distR="0" wp14:anchorId="010B86A4" wp14:editId="07777777">
            <wp:extent cx="1674495" cy="2042795"/>
            <wp:effectExtent l="0" t="0" r="0" b="0"/>
            <wp:docPr id="1460814473" name="image220.png" descr="P10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20.png"/>
                    <pic:cNvPicPr>
                      <a:picLocks noChangeAspect="1" noChangeArrowheads="1"/>
                    </pic:cNvPicPr>
                  </pic:nvPicPr>
                  <pic:blipFill>
                    <a:blip r:embed="rId84"/>
                    <a:stretch>
                      <a:fillRect/>
                    </a:stretch>
                  </pic:blipFill>
                  <pic:spPr bwMode="auto">
                    <a:xfrm>
                      <a:off x="0" y="0"/>
                      <a:ext cx="1674495" cy="2042795"/>
                    </a:xfrm>
                    <a:prstGeom prst="rect">
                      <a:avLst/>
                    </a:prstGeom>
                  </pic:spPr>
                </pic:pic>
              </a:graphicData>
            </a:graphic>
          </wp:inline>
        </w:drawing>
      </w:r>
    </w:p>
    <w:p w14:paraId="4570F4E6" w14:textId="17EE5D1B" w:rsidR="000D281E" w:rsidRDefault="00120DD1">
      <w:r>
        <w:t>Dechiffriere den Geheimtext</w:t>
      </w:r>
      <w:r w:rsidR="00C123B3">
        <w:t xml:space="preserve">. </w:t>
      </w:r>
      <w:r w:rsidR="00FB71CD">
        <w:t>Arbeite</w:t>
      </w:r>
      <w:r w:rsidR="00C123B3">
        <w:t xml:space="preserve"> dazu </w:t>
      </w:r>
      <w:r w:rsidR="00FB71CD">
        <w:t>mit der</w:t>
      </w:r>
      <w:r w:rsidR="00C123B3">
        <w:t xml:space="preserve"> KV 1</w:t>
      </w:r>
      <w:r w:rsidR="009771D1">
        <w:t>5</w:t>
      </w:r>
      <w:r w:rsidR="00FB71CD">
        <w:t>.</w:t>
      </w:r>
    </w:p>
    <w:tbl>
      <w:tblPr>
        <w:tblW w:w="7372" w:type="dxa"/>
        <w:tblCellMar>
          <w:left w:w="0" w:type="dxa"/>
          <w:right w:w="0" w:type="dxa"/>
        </w:tblCellMar>
        <w:tblLook w:val="0420" w:firstRow="1" w:lastRow="0" w:firstColumn="0" w:lastColumn="0" w:noHBand="0" w:noVBand="1"/>
      </w:tblPr>
      <w:tblGrid>
        <w:gridCol w:w="469"/>
        <w:gridCol w:w="469"/>
        <w:gridCol w:w="469"/>
        <w:gridCol w:w="469"/>
        <w:gridCol w:w="469"/>
        <w:gridCol w:w="469"/>
        <w:gridCol w:w="469"/>
        <w:gridCol w:w="469"/>
        <w:gridCol w:w="469"/>
        <w:gridCol w:w="469"/>
        <w:gridCol w:w="469"/>
        <w:gridCol w:w="469"/>
        <w:gridCol w:w="469"/>
        <w:gridCol w:w="469"/>
        <w:gridCol w:w="469"/>
        <w:gridCol w:w="469"/>
        <w:gridCol w:w="469"/>
        <w:gridCol w:w="469"/>
        <w:gridCol w:w="469"/>
      </w:tblGrid>
      <w:tr w:rsidR="00FC6A92" w:rsidRPr="00FC6A92" w14:paraId="28F8697B" w14:textId="77777777" w:rsidTr="00FC6A92">
        <w:trPr>
          <w:trHeight w:val="340"/>
        </w:trPr>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2CDE9A7E"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3</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72D99436"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3</w:t>
            </w:r>
            <w:r w:rsidRPr="00C02256">
              <w:rPr>
                <w:rFonts w:eastAsia="Times New Roman"/>
                <w:b/>
                <w:bCs/>
                <w:color w:val="4472C4"/>
                <w:kern w:val="24"/>
                <w:sz w:val="32"/>
                <w:szCs w:val="32"/>
              </w:rPr>
              <w:t>1</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2017C90D"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5</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4B88C978"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4</w:t>
            </w:r>
            <w:r w:rsidRPr="00C02256">
              <w:rPr>
                <w:rFonts w:eastAsia="Times New Roman"/>
                <w:b/>
                <w:bCs/>
                <w:color w:val="4472C4"/>
                <w:kern w:val="24"/>
                <w:sz w:val="32"/>
                <w:szCs w:val="32"/>
              </w:rPr>
              <w:t>5</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59A5E0F3"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5</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4BB3BABF"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4</w:t>
            </w:r>
            <w:r w:rsidRPr="00C02256">
              <w:rPr>
                <w:rFonts w:eastAsia="Times New Roman"/>
                <w:b/>
                <w:bCs/>
                <w:color w:val="4472C4"/>
                <w:kern w:val="24"/>
                <w:sz w:val="32"/>
                <w:szCs w:val="32"/>
              </w:rPr>
              <w:t>2</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490FFD83"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2</w:t>
            </w:r>
            <w:r w:rsidRPr="00C02256">
              <w:rPr>
                <w:rFonts w:eastAsia="Times New Roman"/>
                <w:b/>
                <w:bCs/>
                <w:color w:val="4472C4"/>
                <w:kern w:val="24"/>
                <w:sz w:val="32"/>
                <w:szCs w:val="32"/>
              </w:rPr>
              <w:t>4</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057D796A"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1</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39A77D6C"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2</w:t>
            </w:r>
            <w:r w:rsidRPr="00C02256">
              <w:rPr>
                <w:rFonts w:eastAsia="Times New Roman"/>
                <w:b/>
                <w:bCs/>
                <w:color w:val="4472C4"/>
                <w:kern w:val="24"/>
                <w:sz w:val="32"/>
                <w:szCs w:val="32"/>
              </w:rPr>
              <w:t>4</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69836EA0"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4</w:t>
            </w:r>
            <w:r w:rsidRPr="00C02256">
              <w:rPr>
                <w:rFonts w:eastAsia="Times New Roman"/>
                <w:b/>
                <w:bCs/>
                <w:color w:val="4472C4"/>
                <w:kern w:val="24"/>
                <w:sz w:val="32"/>
                <w:szCs w:val="32"/>
              </w:rPr>
              <w:t>3</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7237DA85"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4</w:t>
            </w:r>
            <w:r w:rsidRPr="00C02256">
              <w:rPr>
                <w:rFonts w:eastAsia="Times New Roman"/>
                <w:b/>
                <w:bCs/>
                <w:color w:val="4472C4"/>
                <w:kern w:val="24"/>
                <w:sz w:val="32"/>
                <w:szCs w:val="32"/>
              </w:rPr>
              <w:t>4</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63C71DD2"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4</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68CFE4B7"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2</w:t>
            </w:r>
            <w:r w:rsidRPr="00C02256">
              <w:rPr>
                <w:rFonts w:eastAsia="Times New Roman"/>
                <w:b/>
                <w:bCs/>
                <w:color w:val="4472C4"/>
                <w:kern w:val="24"/>
                <w:sz w:val="32"/>
                <w:szCs w:val="32"/>
              </w:rPr>
              <w:t>4</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0A86421C"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5</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5BA2E8CA"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2</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13C96534"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5</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303C2ADF"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4</w:t>
            </w:r>
            <w:r w:rsidRPr="00C02256">
              <w:rPr>
                <w:rFonts w:eastAsia="Times New Roman"/>
                <w:b/>
                <w:bCs/>
                <w:color w:val="4472C4"/>
                <w:kern w:val="24"/>
                <w:sz w:val="32"/>
                <w:szCs w:val="32"/>
              </w:rPr>
              <w:t>3</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0F458295"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4</w:t>
            </w:r>
            <w:r w:rsidRPr="00C02256">
              <w:rPr>
                <w:rFonts w:eastAsia="Times New Roman"/>
                <w:b/>
                <w:bCs/>
                <w:color w:val="4472C4"/>
                <w:kern w:val="24"/>
                <w:sz w:val="32"/>
                <w:szCs w:val="32"/>
              </w:rPr>
              <w:t>4</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78AF523C" w14:textId="77777777" w:rsidR="00FC6A92" w:rsidRPr="00C02256" w:rsidRDefault="00FC6A92" w:rsidP="00C02256">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5</w:t>
            </w:r>
          </w:p>
        </w:tc>
      </w:tr>
    </w:tbl>
    <w:p w14:paraId="0D1DFB92" w14:textId="52AA0DFD" w:rsidR="00C02256" w:rsidRDefault="00C02256"/>
    <w:tbl>
      <w:tblPr>
        <w:tblW w:w="5820" w:type="dxa"/>
        <w:tblCellMar>
          <w:left w:w="0" w:type="dxa"/>
          <w:right w:w="0" w:type="dxa"/>
        </w:tblCellMar>
        <w:tblLook w:val="0420" w:firstRow="1" w:lastRow="0" w:firstColumn="0" w:lastColumn="0" w:noHBand="0" w:noVBand="1"/>
      </w:tblPr>
      <w:tblGrid>
        <w:gridCol w:w="469"/>
        <w:gridCol w:w="469"/>
        <w:gridCol w:w="469"/>
        <w:gridCol w:w="469"/>
        <w:gridCol w:w="469"/>
        <w:gridCol w:w="469"/>
        <w:gridCol w:w="469"/>
        <w:gridCol w:w="469"/>
        <w:gridCol w:w="469"/>
        <w:gridCol w:w="469"/>
        <w:gridCol w:w="469"/>
        <w:gridCol w:w="469"/>
        <w:gridCol w:w="469"/>
        <w:gridCol w:w="469"/>
        <w:gridCol w:w="469"/>
      </w:tblGrid>
      <w:tr w:rsidR="00FC6A92" w:rsidRPr="00FC6A92" w14:paraId="5ECAB2B0" w14:textId="77777777" w:rsidTr="00FC6A92">
        <w:trPr>
          <w:trHeight w:val="340"/>
        </w:trPr>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7F27D711"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3</w:t>
            </w:r>
            <w:r w:rsidRPr="00C02256">
              <w:rPr>
                <w:rFonts w:eastAsia="Times New Roman"/>
                <w:b/>
                <w:bCs/>
                <w:color w:val="4472C4"/>
                <w:kern w:val="24"/>
                <w:sz w:val="32"/>
                <w:szCs w:val="32"/>
              </w:rPr>
              <w:t>5</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3672916D"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4</w:t>
            </w:r>
            <w:r w:rsidRPr="00C02256">
              <w:rPr>
                <w:rFonts w:eastAsia="Times New Roman"/>
                <w:b/>
                <w:bCs/>
                <w:color w:val="4472C4"/>
                <w:kern w:val="24"/>
                <w:sz w:val="32"/>
                <w:szCs w:val="32"/>
              </w:rPr>
              <w:t>2</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6441CBF3"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3</w:t>
            </w:r>
            <w:r w:rsidRPr="00C02256">
              <w:rPr>
                <w:rFonts w:eastAsia="Times New Roman"/>
                <w:b/>
                <w:bCs/>
                <w:color w:val="4472C4"/>
                <w:kern w:val="24"/>
                <w:sz w:val="32"/>
                <w:szCs w:val="32"/>
              </w:rPr>
              <w:t>4</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4B3A22D0"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2</w:t>
            </w:r>
            <w:r w:rsidRPr="00C02256">
              <w:rPr>
                <w:rFonts w:eastAsia="Times New Roman"/>
                <w:b/>
                <w:bCs/>
                <w:color w:val="4472C4"/>
                <w:kern w:val="24"/>
                <w:sz w:val="32"/>
                <w:szCs w:val="32"/>
              </w:rPr>
              <w:t>2</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105650DE"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4</w:t>
            </w:r>
            <w:r w:rsidRPr="00C02256">
              <w:rPr>
                <w:rFonts w:eastAsia="Times New Roman"/>
                <w:b/>
                <w:bCs/>
                <w:color w:val="4472C4"/>
                <w:kern w:val="24"/>
                <w:sz w:val="32"/>
                <w:szCs w:val="32"/>
              </w:rPr>
              <w:t>2</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5A691D2E"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1</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0D9140F6"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3</w:t>
            </w:r>
            <w:r w:rsidRPr="00C02256">
              <w:rPr>
                <w:rFonts w:eastAsia="Times New Roman"/>
                <w:b/>
                <w:bCs/>
                <w:color w:val="4472C4"/>
                <w:kern w:val="24"/>
                <w:sz w:val="32"/>
                <w:szCs w:val="32"/>
              </w:rPr>
              <w:t>2</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1875C947"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3</w:t>
            </w:r>
            <w:r w:rsidRPr="00C02256">
              <w:rPr>
                <w:rFonts w:eastAsia="Times New Roman"/>
                <w:b/>
                <w:bCs/>
                <w:color w:val="4472C4"/>
                <w:kern w:val="24"/>
                <w:sz w:val="32"/>
                <w:szCs w:val="32"/>
              </w:rPr>
              <w:t>2</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79B76D33"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2</w:t>
            </w:r>
            <w:r w:rsidRPr="00C02256">
              <w:rPr>
                <w:rFonts w:eastAsia="Times New Roman"/>
                <w:b/>
                <w:bCs/>
                <w:color w:val="4472C4"/>
                <w:kern w:val="24"/>
                <w:sz w:val="32"/>
                <w:szCs w:val="32"/>
              </w:rPr>
              <w:t>4</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0CE53784"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5</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508F6B57"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4</w:t>
            </w:r>
            <w:r w:rsidRPr="00C02256">
              <w:rPr>
                <w:rFonts w:eastAsia="Times New Roman"/>
                <w:b/>
                <w:bCs/>
                <w:color w:val="4472C4"/>
                <w:kern w:val="24"/>
                <w:sz w:val="32"/>
                <w:szCs w:val="32"/>
              </w:rPr>
              <w:t>2</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2915BEC6"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1</w:t>
            </w:r>
            <w:r w:rsidRPr="00C02256">
              <w:rPr>
                <w:rFonts w:eastAsia="Times New Roman"/>
                <w:b/>
                <w:bCs/>
                <w:color w:val="4472C4"/>
                <w:kern w:val="24"/>
                <w:sz w:val="32"/>
                <w:szCs w:val="32"/>
              </w:rPr>
              <w:t>5</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4244876C"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4</w:t>
            </w:r>
            <w:r w:rsidRPr="00C02256">
              <w:rPr>
                <w:rFonts w:eastAsia="Times New Roman"/>
                <w:b/>
                <w:bCs/>
                <w:color w:val="4472C4"/>
                <w:kern w:val="24"/>
                <w:sz w:val="32"/>
                <w:szCs w:val="32"/>
              </w:rPr>
              <w:t>2</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5A0C1DBD"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2</w:t>
            </w:r>
            <w:r w:rsidRPr="00C02256">
              <w:rPr>
                <w:rFonts w:eastAsia="Times New Roman"/>
                <w:b/>
                <w:bCs/>
                <w:color w:val="4472C4"/>
                <w:kern w:val="24"/>
                <w:sz w:val="32"/>
                <w:szCs w:val="32"/>
              </w:rPr>
              <w:t>4</w:t>
            </w:r>
          </w:p>
        </w:tc>
        <w:tc>
          <w:tcPr>
            <w:tcW w:w="3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72" w:type="dxa"/>
              <w:bottom w:w="72" w:type="dxa"/>
              <w:right w:w="72" w:type="dxa"/>
            </w:tcMar>
            <w:vAlign w:val="center"/>
            <w:hideMark/>
          </w:tcPr>
          <w:p w14:paraId="1DDDBDE5" w14:textId="77777777" w:rsidR="00FC6A92" w:rsidRPr="00C02256" w:rsidRDefault="00FC6A92" w:rsidP="0058593F">
            <w:pPr>
              <w:spacing w:after="0" w:line="240" w:lineRule="auto"/>
              <w:jc w:val="center"/>
              <w:rPr>
                <w:rFonts w:ascii="Arial" w:eastAsia="Times New Roman" w:hAnsi="Arial" w:cs="Arial"/>
                <w:sz w:val="32"/>
                <w:szCs w:val="32"/>
              </w:rPr>
            </w:pPr>
            <w:r w:rsidRPr="00C02256">
              <w:rPr>
                <w:rFonts w:eastAsia="Times New Roman"/>
                <w:b/>
                <w:bCs/>
                <w:color w:val="FF0000"/>
                <w:kern w:val="24"/>
                <w:sz w:val="32"/>
                <w:szCs w:val="32"/>
              </w:rPr>
              <w:t>3</w:t>
            </w:r>
            <w:r w:rsidRPr="00C02256">
              <w:rPr>
                <w:rFonts w:eastAsia="Times New Roman"/>
                <w:b/>
                <w:bCs/>
                <w:color w:val="4472C4"/>
                <w:kern w:val="24"/>
                <w:sz w:val="32"/>
                <w:szCs w:val="32"/>
              </w:rPr>
              <w:t>3</w:t>
            </w:r>
          </w:p>
        </w:tc>
      </w:tr>
    </w:tbl>
    <w:p w14:paraId="60E787C3" w14:textId="77777777" w:rsidR="00FC6A92" w:rsidRDefault="00FC6A92"/>
    <w:p w14:paraId="108FC446" w14:textId="47E9BFDC" w:rsidR="00AE72B4" w:rsidRDefault="00885845" w:rsidP="00E63BED">
      <w:pPr>
        <w:pStyle w:val="IntenseQuote"/>
        <w:rPr>
          <w:b/>
          <w:bCs/>
          <w:sz w:val="24"/>
          <w:szCs w:val="24"/>
        </w:rPr>
      </w:pPr>
      <w:r>
        <w:rPr>
          <w:b/>
        </w:rPr>
        <w:t>Was du wissen sollst</w:t>
      </w:r>
      <w:r>
        <w:br/>
        <w:t xml:space="preserve">In der Antike wurden nur solche Geheimschriften verwendet, die </w:t>
      </w:r>
      <w:r w:rsidR="00485168">
        <w:t>leicht</w:t>
      </w:r>
      <w:r>
        <w:t xml:space="preserve"> auswendig </w:t>
      </w:r>
      <w:r w:rsidR="003A681C">
        <w:t>gelernt werden konnten</w:t>
      </w:r>
      <w:r w:rsidR="003F4798">
        <w:t>, weil man die Beschreibung der Geheimschrift nicht aufschreiben wollte.</w:t>
      </w:r>
      <w:r w:rsidR="00334AF4">
        <w:t xml:space="preserve"> Man hätte sonst riskiert, dass d</w:t>
      </w:r>
      <w:r w:rsidR="003F4798">
        <w:t>ie</w:t>
      </w:r>
      <w:r>
        <w:t xml:space="preserve"> Beschreibung der Geheimschrift </w:t>
      </w:r>
      <w:r w:rsidR="00334AF4">
        <w:t xml:space="preserve">jemandem hätte in die Hände </w:t>
      </w:r>
      <w:r>
        <w:t xml:space="preserve">fallen </w:t>
      </w:r>
      <w:r w:rsidR="003A681C">
        <w:t>können, für den sie nicht bestimmt war</w:t>
      </w:r>
      <w:r>
        <w:t>.</w:t>
      </w:r>
      <w:del w:id="54" w:author="5gjozslsaj@idethz.onmicrosoft.com" w:date="2020-08-06T12:43:00Z">
        <w:r w:rsidDel="009275DE">
          <w:delText xml:space="preserve"> Ein Alphabet kannte man schon damals </w:delText>
        </w:r>
        <w:commentRangeStart w:id="55"/>
        <w:commentRangeStart w:id="56"/>
        <w:r w:rsidDel="009275DE">
          <w:delText>auswendig</w:delText>
        </w:r>
        <w:commentRangeEnd w:id="55"/>
        <w:r w:rsidR="003A681C" w:rsidDel="009275DE">
          <w:rPr>
            <w:rStyle w:val="CommentReference"/>
            <w:i w:val="0"/>
            <w:iCs w:val="0"/>
            <w:color w:val="auto"/>
          </w:rPr>
          <w:commentReference w:id="55"/>
        </w:r>
        <w:commentRangeEnd w:id="56"/>
        <w:r w:rsidR="00E860B8" w:rsidDel="009275DE">
          <w:rPr>
            <w:rStyle w:val="CommentReference"/>
            <w:i w:val="0"/>
            <w:iCs w:val="0"/>
            <w:color w:val="auto"/>
          </w:rPr>
          <w:commentReference w:id="56"/>
        </w:r>
      </w:del>
      <w:r>
        <w:t>. Mit solchen Tabellen wie in den Rätseln 25, 26</w:t>
      </w:r>
      <w:r w:rsidR="00143F07">
        <w:t>,</w:t>
      </w:r>
      <w:r>
        <w:t xml:space="preserve"> 27 </w:t>
      </w:r>
      <w:r w:rsidR="00143F07">
        <w:t xml:space="preserve">und 28 </w:t>
      </w:r>
      <w:r w:rsidR="00F6645A">
        <w:t>können einfach</w:t>
      </w:r>
      <w:r>
        <w:t xml:space="preserve"> neue Symbole </w:t>
      </w:r>
      <w:r w:rsidR="00F6645A">
        <w:t xml:space="preserve">kreiert </w:t>
      </w:r>
      <w:r>
        <w:t xml:space="preserve">und auswendig </w:t>
      </w:r>
      <w:r w:rsidR="00F6645A">
        <w:t>gelernt werden</w:t>
      </w:r>
      <w:r>
        <w:t>.</w:t>
      </w:r>
      <w:r w:rsidR="00AE72B4">
        <w:rPr>
          <w:b/>
          <w:bCs/>
          <w:sz w:val="24"/>
          <w:szCs w:val="24"/>
        </w:rPr>
        <w:br w:type="page"/>
      </w:r>
    </w:p>
    <w:p w14:paraId="4172DE9A" w14:textId="77777777" w:rsidR="00AE72B4" w:rsidRDefault="00AE72B4">
      <w:pPr>
        <w:keepNext/>
        <w:keepLines/>
        <w:rPr>
          <w:b/>
          <w:bCs/>
          <w:color w:val="4472C4"/>
          <w:sz w:val="24"/>
          <w:szCs w:val="24"/>
        </w:rPr>
      </w:pPr>
    </w:p>
    <w:p w14:paraId="6F29BC13" w14:textId="4940D97E" w:rsidR="000D281E" w:rsidRDefault="00885845">
      <w:pPr>
        <w:keepNext/>
        <w:keepLines/>
        <w:rPr>
          <w:b/>
          <w:bCs/>
          <w:color w:val="4472C4"/>
          <w:sz w:val="24"/>
          <w:szCs w:val="24"/>
        </w:rPr>
      </w:pPr>
      <w:r>
        <w:rPr>
          <w:noProof/>
          <w:lang w:eastAsia="de-CH"/>
        </w:rPr>
        <mc:AlternateContent>
          <mc:Choice Requires="wpg">
            <w:drawing>
              <wp:inline distT="0" distB="0" distL="0" distR="0" wp14:anchorId="20D4246B" wp14:editId="07777777">
                <wp:extent cx="501015" cy="295910"/>
                <wp:effectExtent l="0" t="0" r="0" b="0"/>
                <wp:docPr id="699351364" name="Group 699351364" descr="P1088#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699351365" name="Group 699351365"/>
                        <wpg:cNvGrpSpPr/>
                        <wpg:grpSpPr>
                          <a:xfrm>
                            <a:off x="0" y="0"/>
                            <a:ext cx="500400" cy="295200"/>
                            <a:chOff x="0" y="0"/>
                            <a:chExt cx="0" cy="0"/>
                          </a:xfrm>
                        </wpg:grpSpPr>
                        <wps:wsp>
                          <wps:cNvPr id="699351366" name="Rectangle 699351366"/>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367"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699351368"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699351369"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1578D7D2" id="Group 699351364" o:spid="_x0000_s1026" alt="P1088#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">
                <v:group id="Group 699351365"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">
                  <v:rect id="Rectangle 699351366"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">
                    <v:imagedata r:id="rId10" o:title=""/>
                  </v:shape>
                </v:group>
                <w10:anchorlock/>
              </v:group>
            </w:pict>
          </mc:Fallback>
        </mc:AlternateContent>
      </w:r>
      <w:r>
        <w:rPr>
          <w:b/>
          <w:bCs/>
          <w:color w:val="4472C4"/>
          <w:sz w:val="24"/>
          <w:szCs w:val="24"/>
        </w:rPr>
        <w:t xml:space="preserve"> Rätsel 29 – </w:t>
      </w:r>
      <w:r w:rsidR="00FB592A">
        <w:rPr>
          <w:b/>
          <w:bCs/>
          <w:color w:val="4472C4"/>
          <w:sz w:val="24"/>
          <w:szCs w:val="24"/>
        </w:rPr>
        <w:t xml:space="preserve">Eine </w:t>
      </w:r>
      <w:r>
        <w:rPr>
          <w:b/>
          <w:bCs/>
          <w:color w:val="4472C4"/>
          <w:sz w:val="24"/>
          <w:szCs w:val="24"/>
        </w:rPr>
        <w:t>beschädigte Chiffriertabelle</w:t>
      </w:r>
      <w:r w:rsidR="00FC057C">
        <w:rPr>
          <w:b/>
          <w:bCs/>
          <w:color w:val="4472C4"/>
          <w:sz w:val="24"/>
          <w:szCs w:val="24"/>
        </w:rPr>
        <w:t xml:space="preserve"> wieder herstellen</w:t>
      </w:r>
    </w:p>
    <w:p w14:paraId="3C179C90" w14:textId="418E615B" w:rsidR="000D281E" w:rsidRDefault="00885845">
      <w:r>
        <w:t xml:space="preserve">Smarti hat von Valentina gelernt, eine neue Tabelle zu erfinden. Er </w:t>
      </w:r>
      <w:r w:rsidR="007D0210">
        <w:t>chiffriert</w:t>
      </w:r>
      <w:r>
        <w:t xml:space="preserve"> sein Lebensmotto und gibt dann beides </w:t>
      </w:r>
      <w:r w:rsidR="00E00844">
        <w:t xml:space="preserve">(Tabelle und </w:t>
      </w:r>
      <w:r w:rsidR="007D0210">
        <w:t>chiffriertes</w:t>
      </w:r>
      <w:r w:rsidR="00E00844">
        <w:t xml:space="preserve"> Lebensmotto) </w:t>
      </w:r>
      <w:r>
        <w:t xml:space="preserve">Bernard, seinem besten Freund. </w:t>
      </w:r>
      <w:r>
        <w:br/>
        <w:t xml:space="preserve">Bernard ist schlau, aber ein bisschen schusselig. Prompt verschüttet er seine Tasse Kakao und die Tabelle von Smarti wird teilweise unlesbar. </w:t>
      </w:r>
    </w:p>
    <w:p w14:paraId="29EB507A" w14:textId="160490BA" w:rsidR="000D281E" w:rsidRDefault="007E6945">
      <w:r>
        <w:t>Kannst du</w:t>
      </w:r>
      <w:r w:rsidR="00885845">
        <w:t xml:space="preserve"> Bernard</w:t>
      </w:r>
      <w:r>
        <w:t xml:space="preserve"> helfen</w:t>
      </w:r>
      <w:r w:rsidR="00885845">
        <w:t>, Smartis Lebensmotto dennoch zu lesen?</w:t>
      </w:r>
      <w:r>
        <w:t xml:space="preserve"> </w:t>
      </w:r>
      <w:r w:rsidR="00EE5215">
        <w:t>Arbeite</w:t>
      </w:r>
      <w:r>
        <w:t xml:space="preserve"> dazu </w:t>
      </w:r>
      <w:r w:rsidR="00EE5215">
        <w:t xml:space="preserve">mit der </w:t>
      </w:r>
      <w:r>
        <w:t>KV 1</w:t>
      </w:r>
      <w:r w:rsidR="009771D1">
        <w:t>6</w:t>
      </w:r>
      <w:r>
        <w:t>.</w:t>
      </w:r>
    </w:p>
    <w:p w14:paraId="175D53C2" w14:textId="2F0820E9" w:rsidR="000D281E" w:rsidRDefault="00885845">
      <w:r>
        <w:rPr>
          <w:noProof/>
          <w:lang w:eastAsia="de-CH"/>
        </w:rPr>
        <w:drawing>
          <wp:inline distT="0" distB="0" distL="0" distR="0" wp14:anchorId="1B87B7F6" wp14:editId="07777777">
            <wp:extent cx="5731510" cy="2754630"/>
            <wp:effectExtent l="0" t="0" r="0" b="0"/>
            <wp:docPr id="1460814474" name="image229.png" descr="P10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29.png"/>
                    <pic:cNvPicPr>
                      <a:picLocks noChangeAspect="1" noChangeArrowheads="1"/>
                    </pic:cNvPicPr>
                  </pic:nvPicPr>
                  <pic:blipFill>
                    <a:blip r:embed="rId85"/>
                    <a:stretch>
                      <a:fillRect/>
                    </a:stretch>
                  </pic:blipFill>
                  <pic:spPr bwMode="auto">
                    <a:xfrm>
                      <a:off x="0" y="0"/>
                      <a:ext cx="5731510" cy="2754630"/>
                    </a:xfrm>
                    <a:prstGeom prst="rect">
                      <a:avLst/>
                    </a:prstGeom>
                  </pic:spPr>
                </pic:pic>
              </a:graphicData>
            </a:graphic>
          </wp:inline>
        </w:drawing>
      </w:r>
    </w:p>
    <w:p w14:paraId="65E34683" w14:textId="77777777" w:rsidR="00AE72B4" w:rsidRDefault="00AE72B4"/>
    <w:p w14:paraId="2D2D237C" w14:textId="08DEDF83" w:rsidR="004449DB" w:rsidRDefault="004449DB">
      <w:r>
        <w:rPr>
          <w:noProof/>
          <w:lang w:eastAsia="de-CH"/>
        </w:rPr>
        <w:drawing>
          <wp:inline distT="0" distB="0" distL="0" distR="0" wp14:anchorId="69314AA7" wp14:editId="41B737CF">
            <wp:extent cx="5655220" cy="1193565"/>
            <wp:effectExtent l="0" t="0" r="3175" b="6985"/>
            <wp:docPr id="804397272" name="Picture 804397272" descr="P10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7272" name="1-2_Raetsel_29bbb.png"/>
                    <pic:cNvPicPr/>
                  </pic:nvPicPr>
                  <pic:blipFill>
                    <a:blip r:embed="rId86">
                      <a:extLst>
                        <a:ext uri="{28A0092B-C50C-407E-A947-70E740481C1C}">
                          <a14:useLocalDpi xmlns:a14="http://schemas.microsoft.com/office/drawing/2010/main" val="0"/>
                        </a:ext>
                      </a:extLst>
                    </a:blip>
                    <a:stretch>
                      <a:fillRect/>
                    </a:stretch>
                  </pic:blipFill>
                  <pic:spPr>
                    <a:xfrm>
                      <a:off x="0" y="0"/>
                      <a:ext cx="5795799" cy="1223235"/>
                    </a:xfrm>
                    <a:prstGeom prst="rect">
                      <a:avLst/>
                    </a:prstGeom>
                  </pic:spPr>
                </pic:pic>
              </a:graphicData>
            </a:graphic>
          </wp:inline>
        </w:drawing>
      </w:r>
    </w:p>
    <w:p w14:paraId="0AD61572" w14:textId="77777777" w:rsidR="00A53D48" w:rsidRDefault="00A53D48"/>
    <w:p w14:paraId="5C20E1B0" w14:textId="64F7877F" w:rsidR="00AE72B4" w:rsidRDefault="00AE72B4"/>
    <w:p w14:paraId="0841E4F5" w14:textId="516C58F0" w:rsidR="000D281E" w:rsidRDefault="000D281E"/>
    <w:p w14:paraId="711A9A35" w14:textId="5A12539F" w:rsidR="000D281E" w:rsidRDefault="00885845">
      <w:pPr>
        <w:rPr>
          <w:color w:val="2F5496"/>
          <w:sz w:val="32"/>
          <w:szCs w:val="32"/>
        </w:rPr>
      </w:pPr>
      <w:r>
        <w:br w:type="page"/>
      </w:r>
    </w:p>
    <w:p w14:paraId="62578C8E" w14:textId="61203305" w:rsidR="000D281E" w:rsidRDefault="00885845">
      <w:pPr>
        <w:pStyle w:val="Heading2"/>
      </w:pPr>
      <w:bookmarkStart w:id="57" w:name="_Toc47188745"/>
      <w:r>
        <w:lastRenderedPageBreak/>
        <w:t>Aus Daten lernen</w:t>
      </w:r>
      <w:bookmarkEnd w:id="57"/>
    </w:p>
    <w:p w14:paraId="5396B607" w14:textId="7652F443" w:rsidR="000D281E" w:rsidRDefault="0589E6D8">
      <w:r>
        <w:t xml:space="preserve">Wie </w:t>
      </w:r>
      <w:r w:rsidR="00D45694">
        <w:t>lernen wir</w:t>
      </w:r>
      <w:r>
        <w:t xml:space="preserve"> Neues (Informationen) über </w:t>
      </w:r>
      <w:r w:rsidR="00D45694">
        <w:t>unsere</w:t>
      </w:r>
      <w:r>
        <w:t xml:space="preserve"> Umwelt? </w:t>
      </w:r>
      <w:r w:rsidR="00D45694">
        <w:t>Wir beobachten, führen Experimente oder Messungen</w:t>
      </w:r>
      <w:r w:rsidR="00FB592A">
        <w:t xml:space="preserve"> durch</w:t>
      </w:r>
      <w:r>
        <w:t xml:space="preserve">. Die Darstellungen </w:t>
      </w:r>
      <w:r w:rsidR="00BE3C13">
        <w:t>dieser</w:t>
      </w:r>
      <w:r>
        <w:t xml:space="preserve"> Informationen </w:t>
      </w:r>
      <w:r w:rsidR="007E6945">
        <w:t xml:space="preserve">als </w:t>
      </w:r>
      <w:r w:rsidR="00EE5215">
        <w:t>Folge von Symbolen</w:t>
      </w:r>
      <w:r w:rsidR="007E6945">
        <w:t xml:space="preserve"> </w:t>
      </w:r>
      <w:r w:rsidR="0011078A">
        <w:t>bezeichnen wir als</w:t>
      </w:r>
      <w:r>
        <w:t xml:space="preserve"> </w:t>
      </w:r>
      <w:r w:rsidRPr="0589E6D8">
        <w:rPr>
          <w:b/>
          <w:bCs/>
        </w:rPr>
        <w:t>Daten</w:t>
      </w:r>
      <w:r>
        <w:t xml:space="preserve">. </w:t>
      </w:r>
      <w:r w:rsidR="00BE3C13">
        <w:t>Daten sammeln ist aufwändig</w:t>
      </w:r>
      <w:r>
        <w:t xml:space="preserve">. Informatikerinnen und Informatiker </w:t>
      </w:r>
      <w:r w:rsidR="00BE3C13">
        <w:t>machen deshalb ihre Beobachtungen und Messungen so</w:t>
      </w:r>
      <w:r>
        <w:t xml:space="preserve">, dass </w:t>
      </w:r>
      <w:r w:rsidR="00B3718E">
        <w:t xml:space="preserve">sie </w:t>
      </w:r>
      <w:r>
        <w:t xml:space="preserve">mit </w:t>
      </w:r>
      <w:r w:rsidR="00BE3C13">
        <w:t xml:space="preserve">möglichst wenig </w:t>
      </w:r>
      <w:r>
        <w:t xml:space="preserve">Aufwand viel Neues erfahren </w:t>
      </w:r>
      <w:r w:rsidR="00B3718E">
        <w:t>können</w:t>
      </w:r>
      <w:r>
        <w:t xml:space="preserve">. Hier lernst du, wie </w:t>
      </w:r>
      <w:r w:rsidR="00B3718E">
        <w:t xml:space="preserve">du </w:t>
      </w:r>
      <w:r w:rsidR="00FD3270">
        <w:t>mit wenigen Messungen oder aus wenigen Informationen, die Daten (Informationen), die dir noch fehlen</w:t>
      </w:r>
      <w:r w:rsidR="00485168">
        <w:t>,</w:t>
      </w:r>
      <w:r>
        <w:t xml:space="preserve"> </w:t>
      </w:r>
      <w:r w:rsidR="00BE3C13">
        <w:t>herausfinden</w:t>
      </w:r>
      <w:r w:rsidR="00D45694">
        <w:t xml:space="preserve"> </w:t>
      </w:r>
      <w:r w:rsidR="00BE3C13">
        <w:t xml:space="preserve">kannst. </w:t>
      </w:r>
    </w:p>
    <w:p w14:paraId="16FFB20C" w14:textId="77777777" w:rsidR="00D45694" w:rsidRDefault="00D45694">
      <w:pPr>
        <w:keepNext/>
        <w:keepLines/>
        <w:rPr>
          <w:b/>
          <w:color w:val="4472C4"/>
          <w:sz w:val="24"/>
          <w:szCs w:val="24"/>
        </w:rPr>
      </w:pPr>
    </w:p>
    <w:p w14:paraId="115B42F4" w14:textId="57E49568" w:rsidR="000D281E" w:rsidRDefault="00885845">
      <w:pPr>
        <w:keepNext/>
        <w:keepLines/>
        <w:rPr>
          <w:b/>
          <w:color w:val="4472C4"/>
          <w:sz w:val="24"/>
          <w:szCs w:val="24"/>
        </w:rPr>
      </w:pPr>
      <w:r>
        <w:rPr>
          <w:b/>
          <w:color w:val="4472C4"/>
          <w:sz w:val="24"/>
          <w:szCs w:val="24"/>
        </w:rPr>
        <w:t xml:space="preserve">Rätsel 30 </w:t>
      </w:r>
      <w:r w:rsidR="00340FD0">
        <w:rPr>
          <w:b/>
          <w:color w:val="4472C4"/>
          <w:sz w:val="24"/>
          <w:szCs w:val="24"/>
        </w:rPr>
        <w:t>–</w:t>
      </w:r>
      <w:r>
        <w:rPr>
          <w:b/>
          <w:color w:val="4472C4"/>
          <w:sz w:val="24"/>
          <w:szCs w:val="24"/>
        </w:rPr>
        <w:t xml:space="preserve"> </w:t>
      </w:r>
      <w:r w:rsidR="00880CA6">
        <w:rPr>
          <w:b/>
          <w:color w:val="4472C4"/>
          <w:sz w:val="24"/>
          <w:szCs w:val="24"/>
        </w:rPr>
        <w:t xml:space="preserve">Reihen aus drei Bäumen </w:t>
      </w:r>
    </w:p>
    <w:p w14:paraId="75628CC4" w14:textId="25FF19F9" w:rsidR="000D281E" w:rsidRDefault="00885845">
      <w:r>
        <w:t xml:space="preserve">Die Biber haben jeweils 3 Bäume in einer Reihe gepflanzt. In jeder Reihe ist ein Baum der Höhe 1 - </w:t>
      </w:r>
      <w:r>
        <w:rPr>
          <w:noProof/>
          <w:lang w:eastAsia="de-CH"/>
        </w:rPr>
        <w:drawing>
          <wp:inline distT="0" distB="0" distL="0" distR="0" wp14:anchorId="53FD0B15" wp14:editId="07777777">
            <wp:extent cx="261620" cy="186055"/>
            <wp:effectExtent l="0" t="0" r="0" b="0"/>
            <wp:docPr id="1460814475" name="image215.jpg" descr="P11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215.jpg" descr="Macintosh HD:Users:lauraschiess:Downloads:Tanne_1.jpg"/>
                    <pic:cNvPicPr>
                      <a:picLocks noChangeAspect="1" noChangeArrowheads="1"/>
                    </pic:cNvPicPr>
                  </pic:nvPicPr>
                  <pic:blipFill>
                    <a:blip r:embed="rId87"/>
                    <a:stretch>
                      <a:fillRect/>
                    </a:stretch>
                  </pic:blipFill>
                  <pic:spPr bwMode="auto">
                    <a:xfrm>
                      <a:off x="0" y="0"/>
                      <a:ext cx="261620" cy="186055"/>
                    </a:xfrm>
                    <a:prstGeom prst="rect">
                      <a:avLst/>
                    </a:prstGeom>
                  </pic:spPr>
                </pic:pic>
              </a:graphicData>
            </a:graphic>
          </wp:inline>
        </w:drawing>
      </w:r>
      <w:r>
        <w:t xml:space="preserve"> , ein Baum der Höhe 2 - </w:t>
      </w:r>
      <w:r>
        <w:rPr>
          <w:noProof/>
          <w:lang w:eastAsia="de-CH"/>
        </w:rPr>
        <w:drawing>
          <wp:inline distT="0" distB="0" distL="0" distR="0" wp14:anchorId="200B19AF" wp14:editId="07777777">
            <wp:extent cx="311785" cy="261620"/>
            <wp:effectExtent l="0" t="0" r="0" b="0"/>
            <wp:docPr id="1460814477" name="image228.jpg" descr="P1102#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28.jpg" descr="Macintosh HD:Users:lauraschiess:Downloads:Tanne_2.jpg"/>
                    <pic:cNvPicPr>
                      <a:picLocks noChangeAspect="1" noChangeArrowheads="1"/>
                    </pic:cNvPicPr>
                  </pic:nvPicPr>
                  <pic:blipFill>
                    <a:blip r:embed="rId88"/>
                    <a:stretch>
                      <a:fillRect/>
                    </a:stretch>
                  </pic:blipFill>
                  <pic:spPr bwMode="auto">
                    <a:xfrm>
                      <a:off x="0" y="0"/>
                      <a:ext cx="311785" cy="261620"/>
                    </a:xfrm>
                    <a:prstGeom prst="rect">
                      <a:avLst/>
                    </a:prstGeom>
                  </pic:spPr>
                </pic:pic>
              </a:graphicData>
            </a:graphic>
          </wp:inline>
        </w:drawing>
      </w:r>
      <w:r>
        <w:t xml:space="preserve">  und ein Baum der Höhe 3 -  </w:t>
      </w:r>
      <w:r>
        <w:rPr>
          <w:noProof/>
          <w:lang w:eastAsia="de-CH"/>
        </w:rPr>
        <w:drawing>
          <wp:inline distT="0" distB="0" distL="0" distR="0" wp14:anchorId="10678B2F" wp14:editId="07777777">
            <wp:extent cx="259080" cy="286385"/>
            <wp:effectExtent l="0" t="0" r="0" b="0"/>
            <wp:docPr id="1460814486" name="image212.jpg" descr="P1102#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212.jpg" descr="Macintosh HD:Users:lauraschiess:Documents:Laura Privat:Professor Arbeit:D.4:Tanne_3.jpg"/>
                    <pic:cNvPicPr>
                      <a:picLocks noChangeAspect="1" noChangeArrowheads="1"/>
                    </pic:cNvPicPr>
                  </pic:nvPicPr>
                  <pic:blipFill>
                    <a:blip r:embed="rId89"/>
                    <a:stretch>
                      <a:fillRect/>
                    </a:stretch>
                  </pic:blipFill>
                  <pic:spPr bwMode="auto">
                    <a:xfrm>
                      <a:off x="0" y="0"/>
                      <a:ext cx="259080" cy="286385"/>
                    </a:xfrm>
                    <a:prstGeom prst="rect">
                      <a:avLst/>
                    </a:prstGeom>
                  </pic:spPr>
                </pic:pic>
              </a:graphicData>
            </a:graphic>
          </wp:inline>
        </w:drawing>
      </w:r>
      <w:r>
        <w:t xml:space="preserve">. </w:t>
      </w:r>
    </w:p>
    <w:p w14:paraId="4EE333D4" w14:textId="77777777" w:rsidR="000D281E" w:rsidRDefault="000D281E"/>
    <w:p w14:paraId="0D6BC734" w14:textId="77777777" w:rsidR="000D281E" w:rsidRDefault="00885845">
      <w:r>
        <w:rPr>
          <w:noProof/>
          <w:lang w:eastAsia="de-CH"/>
        </w:rPr>
        <w:drawing>
          <wp:inline distT="0" distB="0" distL="0" distR="0" wp14:anchorId="3F812E21" wp14:editId="07777777">
            <wp:extent cx="5731510" cy="1142365"/>
            <wp:effectExtent l="0" t="0" r="0" b="0"/>
            <wp:docPr id="1460814488" name="image214.png" descr="P11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14.png"/>
                    <pic:cNvPicPr>
                      <a:picLocks noChangeAspect="1" noChangeArrowheads="1"/>
                    </pic:cNvPicPr>
                  </pic:nvPicPr>
                  <pic:blipFill>
                    <a:blip r:embed="rId90"/>
                    <a:stretch>
                      <a:fillRect/>
                    </a:stretch>
                  </pic:blipFill>
                  <pic:spPr bwMode="auto">
                    <a:xfrm>
                      <a:off x="0" y="0"/>
                      <a:ext cx="5731510" cy="1142365"/>
                    </a:xfrm>
                    <a:prstGeom prst="rect">
                      <a:avLst/>
                    </a:prstGeom>
                  </pic:spPr>
                </pic:pic>
              </a:graphicData>
            </a:graphic>
          </wp:inline>
        </w:drawing>
      </w:r>
    </w:p>
    <w:p w14:paraId="762EC5B4" w14:textId="77777777" w:rsidR="006365C1" w:rsidRDefault="0589E6D8">
      <w:r>
        <w:t xml:space="preserve">Wenn man die Baumreihe von der Seite anschaut, sieht man nur die Bäume, die nicht hinter grösseren Bäumen versteckt sind. Biber Alfons </w:t>
      </w:r>
      <w:r w:rsidR="00D45694">
        <w:t xml:space="preserve">sieht </w:t>
      </w:r>
      <w:r>
        <w:t xml:space="preserve">nur zwei Bäume, und zwar  </w:t>
      </w:r>
      <w:r w:rsidR="00885845">
        <w:rPr>
          <w:noProof/>
          <w:lang w:eastAsia="de-CH"/>
        </w:rPr>
        <w:drawing>
          <wp:inline distT="0" distB="0" distL="0" distR="0" wp14:anchorId="1E227DB2" wp14:editId="662AF59E">
            <wp:extent cx="261620" cy="186055"/>
            <wp:effectExtent l="0" t="0" r="0" b="0"/>
            <wp:docPr id="262734494" name="Bild39" descr="P11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3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620" cy="186055"/>
                    </a:xfrm>
                    <a:prstGeom prst="rect">
                      <a:avLst/>
                    </a:prstGeom>
                  </pic:spPr>
                </pic:pic>
              </a:graphicData>
            </a:graphic>
          </wp:inline>
        </w:drawing>
      </w:r>
      <w:r>
        <w:t xml:space="preserve">und </w:t>
      </w:r>
      <w:r w:rsidR="00885845">
        <w:rPr>
          <w:noProof/>
          <w:lang w:eastAsia="de-CH"/>
        </w:rPr>
        <w:drawing>
          <wp:inline distT="0" distB="0" distL="0" distR="0" wp14:anchorId="5F709265" wp14:editId="465AABB0">
            <wp:extent cx="259080" cy="286385"/>
            <wp:effectExtent l="0" t="0" r="0" b="0"/>
            <wp:docPr id="1460814517" name="Bild40" descr="P1105#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0"/>
                    <pic:cNvPicPr/>
                  </pic:nvPicPr>
                  <pic:blipFill>
                    <a:blip r:embed="rId89">
                      <a:extLst>
                        <a:ext uri="{28A0092B-C50C-407E-A947-70E740481C1C}">
                          <a14:useLocalDpi xmlns:a14="http://schemas.microsoft.com/office/drawing/2010/main" val="0"/>
                        </a:ext>
                      </a:extLst>
                    </a:blip>
                    <a:stretch>
                      <a:fillRect/>
                    </a:stretch>
                  </pic:blipFill>
                  <pic:spPr>
                    <a:xfrm>
                      <a:off x="0" y="0"/>
                      <a:ext cx="259080" cy="286385"/>
                    </a:xfrm>
                    <a:prstGeom prst="rect">
                      <a:avLst/>
                    </a:prstGeom>
                  </pic:spPr>
                </pic:pic>
              </a:graphicData>
            </a:graphic>
          </wp:inline>
        </w:drawing>
      </w:r>
      <w:r>
        <w:t xml:space="preserve"> . Biberin Maria sieht auch nur zwei Bäume, und zwar </w:t>
      </w:r>
      <w:r w:rsidR="00885845">
        <w:rPr>
          <w:noProof/>
          <w:lang w:eastAsia="de-CH"/>
        </w:rPr>
        <w:drawing>
          <wp:inline distT="0" distB="0" distL="0" distR="0" wp14:anchorId="26082C32" wp14:editId="3033F2EC">
            <wp:extent cx="311785" cy="261620"/>
            <wp:effectExtent l="0" t="0" r="0" b="0"/>
            <wp:docPr id="1013498691" name="Bild41" descr="P1105#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1"/>
                    <pic:cNvPicPr/>
                  </pic:nvPicPr>
                  <pic:blipFill>
                    <a:blip r:embed="rId88">
                      <a:extLst>
                        <a:ext uri="{28A0092B-C50C-407E-A947-70E740481C1C}">
                          <a14:useLocalDpi xmlns:a14="http://schemas.microsoft.com/office/drawing/2010/main" val="0"/>
                        </a:ext>
                      </a:extLst>
                    </a:blip>
                    <a:stretch>
                      <a:fillRect/>
                    </a:stretch>
                  </pic:blipFill>
                  <pic:spPr>
                    <a:xfrm>
                      <a:off x="0" y="0"/>
                      <a:ext cx="311785" cy="261620"/>
                    </a:xfrm>
                    <a:prstGeom prst="rect">
                      <a:avLst/>
                    </a:prstGeom>
                  </pic:spPr>
                </pic:pic>
              </a:graphicData>
            </a:graphic>
          </wp:inline>
        </w:drawing>
      </w:r>
      <w:r>
        <w:t xml:space="preserve"> und </w:t>
      </w:r>
      <w:r w:rsidR="00885845">
        <w:rPr>
          <w:noProof/>
          <w:lang w:eastAsia="de-CH"/>
        </w:rPr>
        <w:drawing>
          <wp:inline distT="0" distB="0" distL="0" distR="0" wp14:anchorId="6BEB01C1" wp14:editId="206183B4">
            <wp:extent cx="259080" cy="286385"/>
            <wp:effectExtent l="0" t="0" r="0" b="0"/>
            <wp:docPr id="946378854" name="Bild42" descr="P1105#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2"/>
                    <pic:cNvPicPr/>
                  </pic:nvPicPr>
                  <pic:blipFill>
                    <a:blip r:embed="rId89">
                      <a:extLst>
                        <a:ext uri="{28A0092B-C50C-407E-A947-70E740481C1C}">
                          <a14:useLocalDpi xmlns:a14="http://schemas.microsoft.com/office/drawing/2010/main" val="0"/>
                        </a:ext>
                      </a:extLst>
                    </a:blip>
                    <a:stretch>
                      <a:fillRect/>
                    </a:stretch>
                  </pic:blipFill>
                  <pic:spPr>
                    <a:xfrm>
                      <a:off x="0" y="0"/>
                      <a:ext cx="259080" cy="286385"/>
                    </a:xfrm>
                    <a:prstGeom prst="rect">
                      <a:avLst/>
                    </a:prstGeom>
                  </pic:spPr>
                </pic:pic>
              </a:graphicData>
            </a:graphic>
          </wp:inline>
        </w:drawing>
      </w:r>
      <w:r>
        <w:t xml:space="preserve"> .  </w:t>
      </w:r>
    </w:p>
    <w:p w14:paraId="4854C151" w14:textId="44507006" w:rsidR="00B7124E" w:rsidRDefault="002A76D6">
      <w:r>
        <w:t xml:space="preserve">Falls du </w:t>
      </w:r>
      <w:r w:rsidR="00D45694">
        <w:t xml:space="preserve">Legosteine </w:t>
      </w:r>
      <w:r>
        <w:t xml:space="preserve">hast, kannst du </w:t>
      </w:r>
      <w:r w:rsidR="00D45694">
        <w:t xml:space="preserve">es </w:t>
      </w:r>
      <w:r w:rsidR="00EE5215">
        <w:t xml:space="preserve">auch </w:t>
      </w:r>
      <w:r>
        <w:t>nachbauen</w:t>
      </w:r>
      <w:r w:rsidR="00B7124E">
        <w:t>:</w:t>
      </w:r>
      <w:r w:rsidR="0589E6D8">
        <w:t xml:space="preserve"> </w:t>
      </w:r>
    </w:p>
    <w:p w14:paraId="0998670F" w14:textId="4296B7E9" w:rsidR="00B7124E" w:rsidRDefault="00B7124E" w:rsidP="00B7124E">
      <w:pPr>
        <w:rPr>
          <w:noProof/>
          <w:lang w:eastAsia="de-CH"/>
        </w:rPr>
      </w:pPr>
      <w:r>
        <w:rPr>
          <w:noProof/>
          <w:lang w:eastAsia="de-CH"/>
        </w:rPr>
        <w:drawing>
          <wp:inline distT="0" distB="0" distL="0" distR="0" wp14:anchorId="1FBFBF44" wp14:editId="5BE6A53F">
            <wp:extent cx="1924050" cy="1438275"/>
            <wp:effectExtent l="19050" t="19050" r="19050" b="28575"/>
            <wp:docPr id="1013498704" name="Picture 1013498704" descr="P11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24050" cy="1438275"/>
                    </a:xfrm>
                    <a:prstGeom prst="rect">
                      <a:avLst/>
                    </a:prstGeom>
                    <a:noFill/>
                    <a:ln w="9525" cmpd="sng">
                      <a:solidFill>
                        <a:srgbClr val="000000"/>
                      </a:solidFill>
                      <a:miter lim="800000"/>
                      <a:headEnd/>
                      <a:tailEnd/>
                    </a:ln>
                    <a:effectLst/>
                  </pic:spPr>
                </pic:pic>
              </a:graphicData>
            </a:graphic>
          </wp:inline>
        </w:drawing>
      </w:r>
      <w:r>
        <w:rPr>
          <w:noProof/>
          <w:lang w:eastAsia="de-CH"/>
        </w:rPr>
        <w:tab/>
      </w:r>
      <w:r>
        <w:rPr>
          <w:noProof/>
          <w:lang w:eastAsia="de-CH"/>
        </w:rPr>
        <w:tab/>
      </w:r>
      <w:r>
        <w:rPr>
          <w:noProof/>
          <w:lang w:eastAsia="de-CH"/>
        </w:rPr>
        <w:drawing>
          <wp:inline distT="0" distB="0" distL="0" distR="0" wp14:anchorId="1A1965FA" wp14:editId="12B9CAAD">
            <wp:extent cx="1438275" cy="1076325"/>
            <wp:effectExtent l="9525" t="28575" r="19050" b="19050"/>
            <wp:docPr id="1013498703" name="Picture 1013498703" descr="P1107#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1438275" cy="1076325"/>
                    </a:xfrm>
                    <a:prstGeom prst="rect">
                      <a:avLst/>
                    </a:prstGeom>
                    <a:noFill/>
                    <a:ln w="9525" cmpd="sng">
                      <a:solidFill>
                        <a:srgbClr val="000000"/>
                      </a:solidFill>
                      <a:miter lim="800000"/>
                      <a:headEnd/>
                      <a:tailEnd/>
                    </a:ln>
                    <a:effectLst/>
                  </pic:spPr>
                </pic:pic>
              </a:graphicData>
            </a:graphic>
          </wp:inline>
        </w:drawing>
      </w:r>
      <w:r>
        <w:rPr>
          <w:noProof/>
          <w:lang w:eastAsia="de-CH"/>
        </w:rPr>
        <w:tab/>
      </w:r>
      <w:r>
        <w:rPr>
          <w:noProof/>
          <w:lang w:eastAsia="de-CH"/>
        </w:rPr>
        <w:tab/>
      </w:r>
      <w:r>
        <w:rPr>
          <w:noProof/>
          <w:lang w:eastAsia="de-CH"/>
        </w:rPr>
        <w:drawing>
          <wp:inline distT="0" distB="0" distL="0" distR="0" wp14:anchorId="5B69EC3A" wp14:editId="30178D67">
            <wp:extent cx="1438275" cy="1076325"/>
            <wp:effectExtent l="9525" t="28575" r="19050" b="19050"/>
            <wp:docPr id="1013498702" name="Picture 1013498702" descr="P1107#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1438275" cy="1076325"/>
                    </a:xfrm>
                    <a:prstGeom prst="rect">
                      <a:avLst/>
                    </a:prstGeom>
                    <a:noFill/>
                    <a:ln w="9525" cmpd="sng">
                      <a:solidFill>
                        <a:srgbClr val="000000"/>
                      </a:solidFill>
                      <a:miter lim="800000"/>
                      <a:headEnd/>
                      <a:tailEnd/>
                    </a:ln>
                    <a:effectLst/>
                  </pic:spPr>
                </pic:pic>
              </a:graphicData>
            </a:graphic>
          </wp:inline>
        </w:drawing>
      </w:r>
    </w:p>
    <w:p w14:paraId="36B652D6" w14:textId="294F3F65" w:rsidR="00B7124E" w:rsidRDefault="00B7124E" w:rsidP="00B7124E">
      <w:pPr>
        <w:rPr>
          <w:noProof/>
          <w:lang w:eastAsia="de-CH"/>
        </w:rPr>
      </w:pPr>
      <w:r>
        <w:rPr>
          <w:noProof/>
          <w:lang w:eastAsia="de-CH"/>
        </w:rPr>
        <w:t xml:space="preserve"> Situation</w:t>
      </w:r>
      <w:r>
        <w:rPr>
          <w:noProof/>
          <w:lang w:eastAsia="de-CH"/>
        </w:rPr>
        <w:tab/>
      </w:r>
      <w:r>
        <w:rPr>
          <w:noProof/>
          <w:lang w:eastAsia="de-CH"/>
        </w:rPr>
        <w:tab/>
      </w:r>
      <w:r>
        <w:rPr>
          <w:noProof/>
          <w:lang w:eastAsia="de-CH"/>
        </w:rPr>
        <w:tab/>
      </w:r>
      <w:r>
        <w:rPr>
          <w:noProof/>
          <w:lang w:eastAsia="de-CH"/>
        </w:rPr>
        <w:tab/>
      </w:r>
      <w:r>
        <w:rPr>
          <w:noProof/>
          <w:lang w:eastAsia="de-CH"/>
        </w:rPr>
        <w:tab/>
        <w:t xml:space="preserve"> Sicht </w:t>
      </w:r>
      <w:r w:rsidR="00B3718E">
        <w:rPr>
          <w:noProof/>
          <w:lang w:eastAsia="de-CH"/>
        </w:rPr>
        <w:t xml:space="preserve">von </w:t>
      </w:r>
      <w:r>
        <w:rPr>
          <w:noProof/>
          <w:lang w:eastAsia="de-CH"/>
        </w:rPr>
        <w:t>Alfons</w:t>
      </w:r>
      <w:r>
        <w:rPr>
          <w:noProof/>
          <w:lang w:eastAsia="de-CH"/>
        </w:rPr>
        <w:tab/>
      </w:r>
      <w:r>
        <w:rPr>
          <w:noProof/>
          <w:lang w:eastAsia="de-CH"/>
        </w:rPr>
        <w:tab/>
        <w:t xml:space="preserve">Sicht </w:t>
      </w:r>
      <w:r w:rsidR="00B3718E">
        <w:rPr>
          <w:noProof/>
          <w:lang w:eastAsia="de-CH"/>
        </w:rPr>
        <w:t xml:space="preserve">von </w:t>
      </w:r>
      <w:r>
        <w:rPr>
          <w:noProof/>
          <w:lang w:eastAsia="de-CH"/>
        </w:rPr>
        <w:t>Maria</w:t>
      </w:r>
    </w:p>
    <w:p w14:paraId="5A2510E3" w14:textId="0E44CE6D" w:rsidR="0589E6D8" w:rsidRDefault="006365C1" w:rsidP="0589E6D8">
      <w:r>
        <w:t xml:space="preserve">Arbeite bei den </w:t>
      </w:r>
      <w:r w:rsidR="0589E6D8" w:rsidRPr="0589E6D8">
        <w:t xml:space="preserve">folgenden Rätseln </w:t>
      </w:r>
      <w:r>
        <w:t>mit de</w:t>
      </w:r>
      <w:r w:rsidR="00396843">
        <w:t>n</w:t>
      </w:r>
      <w:r>
        <w:t xml:space="preserve"> KV </w:t>
      </w:r>
      <w:r w:rsidR="00396843">
        <w:t>1</w:t>
      </w:r>
      <w:r w:rsidR="009771D1">
        <w:t>7</w:t>
      </w:r>
      <w:r w:rsidR="00396843">
        <w:t xml:space="preserve"> und 1</w:t>
      </w:r>
      <w:r w:rsidR="009771D1">
        <w:t>8</w:t>
      </w:r>
      <w:r w:rsidR="00396843">
        <w:t xml:space="preserve"> </w:t>
      </w:r>
      <w:r>
        <w:t xml:space="preserve">oder mit Legosteinen, wenn du welche hast. Du </w:t>
      </w:r>
      <w:r w:rsidR="002261A9">
        <w:t>kannst die B</w:t>
      </w:r>
      <w:r w:rsidR="006006E1">
        <w:t>aumreihe</w:t>
      </w:r>
      <w:r w:rsidR="002261A9">
        <w:t xml:space="preserve"> aber auch</w:t>
      </w:r>
      <w:r>
        <w:t xml:space="preserve"> </w:t>
      </w:r>
      <w:r w:rsidR="00A53D48">
        <w:t xml:space="preserve">auf einem Blatt </w:t>
      </w:r>
      <w:r w:rsidR="002261A9">
        <w:t>aufzeichnen</w:t>
      </w:r>
      <w:r w:rsidR="0589E6D8" w:rsidRPr="0589E6D8">
        <w:t>.</w:t>
      </w:r>
    </w:p>
    <w:tbl>
      <w:tblPr>
        <w:tblW w:w="9026" w:type="dxa"/>
        <w:tblLook w:val="06A0" w:firstRow="1" w:lastRow="0" w:firstColumn="1" w:lastColumn="0" w:noHBand="1" w:noVBand="1"/>
      </w:tblPr>
      <w:tblGrid>
        <w:gridCol w:w="974"/>
        <w:gridCol w:w="8052"/>
      </w:tblGrid>
      <w:tr w:rsidR="000D281E" w14:paraId="708064B7" w14:textId="77777777" w:rsidTr="006365C1">
        <w:tc>
          <w:tcPr>
            <w:tcW w:w="974" w:type="dxa"/>
            <w:shd w:val="clear" w:color="auto" w:fill="auto"/>
          </w:tcPr>
          <w:p w14:paraId="34A104AC" w14:textId="77777777" w:rsidR="000D281E" w:rsidRDefault="00885845">
            <w:pPr>
              <w:rPr>
                <w:b/>
                <w:bCs/>
                <w:color w:val="4472C4" w:themeColor="accent1"/>
                <w:sz w:val="24"/>
                <w:szCs w:val="24"/>
              </w:rPr>
            </w:pPr>
            <w:r>
              <w:rPr>
                <w:noProof/>
                <w:lang w:eastAsia="de-CH"/>
              </w:rPr>
              <w:drawing>
                <wp:inline distT="0" distB="0" distL="0" distR="0" wp14:anchorId="514FD2D9" wp14:editId="07777777">
                  <wp:extent cx="208280" cy="337820"/>
                  <wp:effectExtent l="0" t="0" r="0" b="0"/>
                  <wp:docPr id="259" name="Bild43" descr="P1110C1T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Bild43"/>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p>
        </w:tc>
        <w:tc>
          <w:tcPr>
            <w:tcW w:w="8052" w:type="dxa"/>
            <w:shd w:val="clear" w:color="auto" w:fill="auto"/>
          </w:tcPr>
          <w:p w14:paraId="1ED60BF3" w14:textId="4417A940" w:rsidR="000D281E" w:rsidRDefault="00885845" w:rsidP="00A3440F">
            <w:pPr>
              <w:numPr>
                <w:ilvl w:val="0"/>
                <w:numId w:val="16"/>
              </w:numPr>
              <w:spacing w:after="0" w:line="240" w:lineRule="auto"/>
            </w:pPr>
            <w:r>
              <w:rPr>
                <w:color w:val="000000" w:themeColor="text1"/>
              </w:rPr>
              <w:t>Alfons sieht alle 3 Bäume und Maria sieht nur ein</w:t>
            </w:r>
            <w:r w:rsidR="006365C1">
              <w:rPr>
                <w:color w:val="000000" w:themeColor="text1"/>
              </w:rPr>
              <w:t>en Baum. Kannst du die Baumreihe</w:t>
            </w:r>
            <w:r>
              <w:rPr>
                <w:color w:val="000000" w:themeColor="text1"/>
              </w:rPr>
              <w:t xml:space="preserve"> </w:t>
            </w:r>
            <w:r w:rsidR="002B410B">
              <w:rPr>
                <w:color w:val="000000" w:themeColor="text1"/>
              </w:rPr>
              <w:t>bilden</w:t>
            </w:r>
            <w:r>
              <w:rPr>
                <w:color w:val="000000" w:themeColor="text1"/>
              </w:rPr>
              <w:t>?</w:t>
            </w:r>
          </w:p>
          <w:p w14:paraId="114B4F84" w14:textId="77777777" w:rsidR="000D281E" w:rsidRDefault="000D281E">
            <w:pPr>
              <w:spacing w:after="0"/>
              <w:ind w:left="720"/>
              <w:rPr>
                <w:color w:val="000000" w:themeColor="text1"/>
              </w:rPr>
            </w:pPr>
          </w:p>
        </w:tc>
      </w:tr>
      <w:tr w:rsidR="000D281E" w14:paraId="6E947B59" w14:textId="77777777" w:rsidTr="006365C1">
        <w:tc>
          <w:tcPr>
            <w:tcW w:w="974" w:type="dxa"/>
            <w:shd w:val="clear" w:color="auto" w:fill="auto"/>
          </w:tcPr>
          <w:p w14:paraId="1AABDC09" w14:textId="77777777" w:rsidR="000D281E" w:rsidRDefault="00885845">
            <w:pPr>
              <w:rPr>
                <w:b/>
                <w:bCs/>
                <w:color w:val="4472C4" w:themeColor="accent1"/>
                <w:sz w:val="24"/>
                <w:szCs w:val="24"/>
              </w:rPr>
            </w:pPr>
            <w:r>
              <w:rPr>
                <w:noProof/>
                <w:lang w:eastAsia="de-CH"/>
              </w:rPr>
              <mc:AlternateContent>
                <mc:Choice Requires="wpg">
                  <w:drawing>
                    <wp:inline distT="0" distB="0" distL="0" distR="0" wp14:anchorId="6DAB46CC" wp14:editId="07777777">
                      <wp:extent cx="353695" cy="306705"/>
                      <wp:effectExtent l="0" t="0" r="0" b="0"/>
                      <wp:docPr id="260" name="Group 260" descr="P1114C3T35#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699351377" name="Group 699351377"/>
                              <wpg:cNvGrpSpPr/>
                              <wpg:grpSpPr>
                                <a:xfrm>
                                  <a:off x="0" y="0"/>
                                  <a:ext cx="353160" cy="306000"/>
                                  <a:chOff x="0" y="0"/>
                                  <a:chExt cx="0" cy="0"/>
                                </a:xfrm>
                              </wpg:grpSpPr>
                              <wps:wsp>
                                <wps:cNvPr id="699351378" name="Rectangle 699351378"/>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379"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699351380"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60D7FFBF" id="Group 260" o:spid="_x0000_s1026" alt="P1114C3T35#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">
                      <v:group id="Group 699351377"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">
                        <v:rect id="Rectangle 699351378"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">
                          <v:imagedata r:id="rId10" o:title=""/>
                        </v:shape>
                      </v:group>
                      <w10:anchorlock/>
                    </v:group>
                  </w:pict>
                </mc:Fallback>
              </mc:AlternateContent>
            </w:r>
          </w:p>
        </w:tc>
        <w:tc>
          <w:tcPr>
            <w:tcW w:w="8052" w:type="dxa"/>
            <w:shd w:val="clear" w:color="auto" w:fill="auto"/>
          </w:tcPr>
          <w:p w14:paraId="78CBDBC5" w14:textId="4648964A" w:rsidR="000D281E" w:rsidRDefault="00885845" w:rsidP="00A3440F">
            <w:pPr>
              <w:numPr>
                <w:ilvl w:val="0"/>
                <w:numId w:val="16"/>
              </w:numPr>
              <w:spacing w:after="0" w:line="240" w:lineRule="auto"/>
            </w:pPr>
            <w:r>
              <w:rPr>
                <w:color w:val="000000" w:themeColor="text1"/>
              </w:rPr>
              <w:t xml:space="preserve">Alfons sieht 1 Baum und Maria sieht 2 </w:t>
            </w:r>
            <w:r w:rsidR="006365C1">
              <w:rPr>
                <w:color w:val="000000" w:themeColor="text1"/>
              </w:rPr>
              <w:t>Bäume. Kannst du die Baumreihe</w:t>
            </w:r>
            <w:r>
              <w:rPr>
                <w:color w:val="000000" w:themeColor="text1"/>
              </w:rPr>
              <w:t xml:space="preserve"> </w:t>
            </w:r>
            <w:r w:rsidR="006365C1">
              <w:rPr>
                <w:color w:val="000000" w:themeColor="text1"/>
              </w:rPr>
              <w:t>bilden</w:t>
            </w:r>
            <w:r>
              <w:rPr>
                <w:color w:val="000000" w:themeColor="text1"/>
              </w:rPr>
              <w:t>?</w:t>
            </w:r>
            <w:r>
              <w:br/>
            </w:r>
          </w:p>
        </w:tc>
      </w:tr>
      <w:tr w:rsidR="000D281E" w14:paraId="4C38E899" w14:textId="77777777" w:rsidTr="006365C1">
        <w:tc>
          <w:tcPr>
            <w:tcW w:w="974" w:type="dxa"/>
            <w:shd w:val="clear" w:color="auto" w:fill="auto"/>
          </w:tcPr>
          <w:p w14:paraId="3F82752B" w14:textId="77777777" w:rsidR="000D281E" w:rsidRDefault="00885845">
            <w:pPr>
              <w:rPr>
                <w:b/>
                <w:bCs/>
                <w:color w:val="4472C4" w:themeColor="accent1"/>
                <w:sz w:val="24"/>
                <w:szCs w:val="24"/>
              </w:rPr>
            </w:pPr>
            <w:r>
              <w:rPr>
                <w:noProof/>
                <w:lang w:eastAsia="de-CH"/>
              </w:rPr>
              <w:lastRenderedPageBreak/>
              <mc:AlternateContent>
                <mc:Choice Requires="wpg">
                  <w:drawing>
                    <wp:inline distT="0" distB="0" distL="0" distR="0" wp14:anchorId="17F807D5" wp14:editId="07777777">
                      <wp:extent cx="353695" cy="306705"/>
                      <wp:effectExtent l="0" t="0" r="0" b="0"/>
                      <wp:docPr id="261" name="Group 261" descr="P1117C5T35#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699351381" name="Group 699351381"/>
                              <wpg:cNvGrpSpPr/>
                              <wpg:grpSpPr>
                                <a:xfrm>
                                  <a:off x="0" y="0"/>
                                  <a:ext cx="353160" cy="306000"/>
                                  <a:chOff x="0" y="0"/>
                                  <a:chExt cx="0" cy="0"/>
                                </a:xfrm>
                              </wpg:grpSpPr>
                              <wps:wsp>
                                <wps:cNvPr id="699351382" name="Rectangle 699351382"/>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383"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699351384"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4600BD9D" id="Group 261" o:spid="_x0000_s1026" alt="P1117C5T35#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">
                      <v:group id="Group 699351381"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">
                        <v:rect id="Rectangle 699351382"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">
                          <v:imagedata r:id="rId10" o:title=""/>
                        </v:shape>
                      </v:group>
                      <w10:anchorlock/>
                    </v:group>
                  </w:pict>
                </mc:Fallback>
              </mc:AlternateContent>
            </w:r>
          </w:p>
        </w:tc>
        <w:tc>
          <w:tcPr>
            <w:tcW w:w="8052" w:type="dxa"/>
            <w:shd w:val="clear" w:color="auto" w:fill="auto"/>
          </w:tcPr>
          <w:p w14:paraId="6CA203BD" w14:textId="4EA832B1" w:rsidR="000D281E" w:rsidRDefault="00885845" w:rsidP="00A3440F">
            <w:pPr>
              <w:numPr>
                <w:ilvl w:val="0"/>
                <w:numId w:val="16"/>
              </w:numPr>
              <w:spacing w:after="0" w:line="240" w:lineRule="auto"/>
            </w:pPr>
            <w:r>
              <w:rPr>
                <w:color w:val="000000" w:themeColor="text1"/>
              </w:rPr>
              <w:t>Sowohl Alfons als auch Maria sehen 2 Bäume. Finde zwei unterschiedliche Baum</w:t>
            </w:r>
            <w:r w:rsidR="006365C1">
              <w:rPr>
                <w:color w:val="000000" w:themeColor="text1"/>
              </w:rPr>
              <w:t>reihen</w:t>
            </w:r>
            <w:r>
              <w:rPr>
                <w:color w:val="000000" w:themeColor="text1"/>
              </w:rPr>
              <w:t>, bei denen dies möglich ist.</w:t>
            </w:r>
          </w:p>
        </w:tc>
      </w:tr>
    </w:tbl>
    <w:p w14:paraId="27EFE50A" w14:textId="6390F49A" w:rsidR="000D281E" w:rsidRDefault="000D281E">
      <w:pPr>
        <w:spacing w:line="240" w:lineRule="auto"/>
      </w:pPr>
    </w:p>
    <w:p w14:paraId="3845CF91" w14:textId="77777777" w:rsidR="00F9641B" w:rsidRDefault="00F9641B">
      <w:pPr>
        <w:spacing w:line="240" w:lineRule="auto"/>
      </w:pPr>
    </w:p>
    <w:p w14:paraId="058D9A55" w14:textId="7744A06D" w:rsidR="000D281E" w:rsidRDefault="00885845">
      <w:pPr>
        <w:keepNext/>
        <w:keepLines/>
        <w:rPr>
          <w:b/>
          <w:color w:val="4472C4"/>
          <w:sz w:val="24"/>
          <w:szCs w:val="24"/>
        </w:rPr>
      </w:pPr>
      <w:r>
        <w:rPr>
          <w:b/>
          <w:color w:val="4472C4"/>
          <w:sz w:val="24"/>
          <w:szCs w:val="24"/>
        </w:rPr>
        <w:t>Rätsel 31 – Baum-Sudoku 3 x 3</w:t>
      </w:r>
    </w:p>
    <w:p w14:paraId="562F3ADF" w14:textId="01F63B32" w:rsidR="000D281E" w:rsidRDefault="00885845">
      <w:r>
        <w:t xml:space="preserve">Die Biber pflanzen ein 3 x 3-Feld mit insgesamt 9 Bäumen. Die Bäume haben 3 unterschiedliche Höhen: 1, 2 und 3. In jeder horizontalen Reihe (Zeile) und in jeder vertikalen Reihe (Spalte) des Feldes gibt es von jeder Baumhöhe einen Baum. Die Zahlen rund um das Feld </w:t>
      </w:r>
      <w:r w:rsidR="002261A9">
        <w:t>zeigen an</w:t>
      </w:r>
      <w:r>
        <w:t xml:space="preserve">, wie viele Bäume </w:t>
      </w:r>
      <w:r w:rsidR="00FC052F">
        <w:t xml:space="preserve">jemand </w:t>
      </w:r>
      <w:r>
        <w:t xml:space="preserve">sieht, wenn </w:t>
      </w:r>
      <w:r w:rsidR="00FC052F">
        <w:t xml:space="preserve">er oder sie </w:t>
      </w:r>
      <w:r>
        <w:t xml:space="preserve">die </w:t>
      </w:r>
      <w:r w:rsidR="00961E0B">
        <w:t xml:space="preserve">Baumreihe </w:t>
      </w:r>
      <w:r>
        <w:t xml:space="preserve">aus dieser Position </w:t>
      </w:r>
      <w:r w:rsidR="00961E0B">
        <w:t xml:space="preserve">heraus </w:t>
      </w:r>
      <w:r>
        <w:t xml:space="preserve">anschaut. </w:t>
      </w:r>
      <w:r w:rsidR="006365C1">
        <w:t xml:space="preserve">Du kannst dir vorher auch das Video «Kinder lösen Baum </w:t>
      </w:r>
      <w:commentRangeStart w:id="58"/>
      <w:commentRangeStart w:id="59"/>
      <w:r w:rsidR="006365C1">
        <w:t>Sudoku</w:t>
      </w:r>
      <w:commentRangeEnd w:id="58"/>
      <w:r w:rsidR="006365C1">
        <w:rPr>
          <w:rStyle w:val="CommentReference"/>
        </w:rPr>
        <w:commentReference w:id="58"/>
      </w:r>
      <w:commentRangeEnd w:id="59"/>
      <w:r w:rsidR="00E860B8">
        <w:rPr>
          <w:rStyle w:val="CommentReference"/>
        </w:rPr>
        <w:commentReference w:id="59"/>
      </w:r>
      <w:r w:rsidR="006365C1">
        <w:t>».</w:t>
      </w:r>
    </w:p>
    <w:tbl>
      <w:tblPr>
        <w:tblW w:w="3967" w:type="dxa"/>
        <w:tblCellMar>
          <w:left w:w="113" w:type="dxa"/>
        </w:tblCellMar>
        <w:tblLook w:val="0000" w:firstRow="0" w:lastRow="0" w:firstColumn="0" w:lastColumn="0" w:noHBand="0" w:noVBand="0"/>
      </w:tblPr>
      <w:tblGrid>
        <w:gridCol w:w="470"/>
        <w:gridCol w:w="1008"/>
        <w:gridCol w:w="1010"/>
        <w:gridCol w:w="1008"/>
        <w:gridCol w:w="471"/>
      </w:tblGrid>
      <w:tr w:rsidR="000D281E" w14:paraId="52993343" w14:textId="77777777" w:rsidTr="006365C1">
        <w:trPr>
          <w:trHeight w:val="341"/>
        </w:trPr>
        <w:tc>
          <w:tcPr>
            <w:tcW w:w="470" w:type="dxa"/>
            <w:shd w:val="clear" w:color="auto" w:fill="auto"/>
            <w:vAlign w:val="bottom"/>
          </w:tcPr>
          <w:p w14:paraId="100C5B58" w14:textId="77777777" w:rsidR="000D281E" w:rsidRDefault="00885845">
            <w:r>
              <w:t xml:space="preserve"> </w:t>
            </w:r>
          </w:p>
        </w:tc>
        <w:tc>
          <w:tcPr>
            <w:tcW w:w="1008" w:type="dxa"/>
            <w:tcBorders>
              <w:bottom w:val="single" w:sz="4" w:space="0" w:color="000000"/>
            </w:tcBorders>
            <w:shd w:val="clear" w:color="auto" w:fill="auto"/>
            <w:vAlign w:val="bottom"/>
          </w:tcPr>
          <w:p w14:paraId="54B6C890" w14:textId="77777777" w:rsidR="000D281E" w:rsidRDefault="00885845" w:rsidP="00B7124E">
            <w:pPr>
              <w:spacing w:after="0"/>
              <w:jc w:val="center"/>
            </w:pPr>
            <w:r>
              <w:t>2</w:t>
            </w:r>
          </w:p>
        </w:tc>
        <w:tc>
          <w:tcPr>
            <w:tcW w:w="1010" w:type="dxa"/>
            <w:tcBorders>
              <w:bottom w:val="single" w:sz="4" w:space="0" w:color="000000"/>
            </w:tcBorders>
            <w:shd w:val="clear" w:color="auto" w:fill="auto"/>
            <w:vAlign w:val="bottom"/>
          </w:tcPr>
          <w:p w14:paraId="0C50080F" w14:textId="77777777" w:rsidR="000D281E" w:rsidRDefault="00885845" w:rsidP="00B7124E">
            <w:pPr>
              <w:spacing w:after="0"/>
              <w:jc w:val="center"/>
            </w:pPr>
            <w:r>
              <w:t>1</w:t>
            </w:r>
          </w:p>
        </w:tc>
        <w:tc>
          <w:tcPr>
            <w:tcW w:w="1008" w:type="dxa"/>
            <w:tcBorders>
              <w:bottom w:val="single" w:sz="4" w:space="0" w:color="000000"/>
            </w:tcBorders>
            <w:shd w:val="clear" w:color="auto" w:fill="auto"/>
            <w:vAlign w:val="bottom"/>
          </w:tcPr>
          <w:p w14:paraId="58A8CB7E" w14:textId="77777777" w:rsidR="000D281E" w:rsidRDefault="00885845" w:rsidP="00B7124E">
            <w:pPr>
              <w:spacing w:after="0"/>
              <w:jc w:val="center"/>
            </w:pPr>
            <w:r>
              <w:t>2</w:t>
            </w:r>
          </w:p>
        </w:tc>
        <w:tc>
          <w:tcPr>
            <w:tcW w:w="471" w:type="dxa"/>
            <w:shd w:val="clear" w:color="auto" w:fill="auto"/>
            <w:vAlign w:val="bottom"/>
          </w:tcPr>
          <w:p w14:paraId="3517F98F" w14:textId="77777777" w:rsidR="000D281E" w:rsidRDefault="000D281E"/>
        </w:tc>
      </w:tr>
      <w:tr w:rsidR="000D281E" w14:paraId="44C26413" w14:textId="77777777" w:rsidTr="006365C1">
        <w:trPr>
          <w:trHeight w:val="585"/>
        </w:trPr>
        <w:tc>
          <w:tcPr>
            <w:tcW w:w="470" w:type="dxa"/>
            <w:tcBorders>
              <w:right w:val="single" w:sz="4" w:space="0" w:color="000000"/>
            </w:tcBorders>
            <w:shd w:val="clear" w:color="auto" w:fill="auto"/>
            <w:vAlign w:val="center"/>
          </w:tcPr>
          <w:p w14:paraId="2E643A39" w14:textId="77777777" w:rsidR="000D281E" w:rsidRDefault="00885845" w:rsidP="00B7124E">
            <w:pPr>
              <w:spacing w:after="0"/>
              <w:jc w:val="right"/>
            </w:pPr>
            <w:r>
              <w:t>2</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4223B45" w14:textId="77777777" w:rsidR="000D281E" w:rsidRDefault="00885845">
            <w:pPr>
              <w:jc w:val="center"/>
            </w:pPr>
            <w:r>
              <w:rPr>
                <w:noProof/>
                <w:lang w:eastAsia="de-CH"/>
              </w:rPr>
              <w:drawing>
                <wp:inline distT="0" distB="0" distL="0" distR="0" wp14:anchorId="7C038D45" wp14:editId="07777777">
                  <wp:extent cx="340995" cy="238760"/>
                  <wp:effectExtent l="0" t="0" r="0" b="0"/>
                  <wp:docPr id="264" name="image254.jpg" descr="P1131C7T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54.jpg" descr="Macintosh HD:Users:lauraschiess:Documents:Laura Privat:Professor Arbeit:D.4:Tanne_1.jpg"/>
                          <pic:cNvPicPr>
                            <a:picLocks noChangeAspect="1" noChangeArrowheads="1"/>
                          </pic:cNvPicPr>
                        </pic:nvPicPr>
                        <pic:blipFill>
                          <a:blip r:embed="rId94"/>
                          <a:stretch>
                            <a:fillRect/>
                          </a:stretch>
                        </pic:blipFill>
                        <pic:spPr bwMode="auto">
                          <a:xfrm>
                            <a:off x="0" y="0"/>
                            <a:ext cx="340995" cy="238760"/>
                          </a:xfrm>
                          <a:prstGeom prst="rect">
                            <a:avLst/>
                          </a:prstGeom>
                        </pic:spPr>
                      </pic:pic>
                    </a:graphicData>
                  </a:graphic>
                </wp:inline>
              </w:drawing>
            </w:r>
          </w:p>
        </w:tc>
        <w:tc>
          <w:tcPr>
            <w:tcW w:w="101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39CD7A1" w14:textId="77777777" w:rsidR="000D281E" w:rsidRDefault="00885845">
            <w:pPr>
              <w:jc w:val="center"/>
            </w:pPr>
            <w:r>
              <w:rPr>
                <w:noProof/>
                <w:lang w:eastAsia="de-CH"/>
              </w:rPr>
              <w:drawing>
                <wp:inline distT="0" distB="0" distL="0" distR="0" wp14:anchorId="696F6F52" wp14:editId="07777777">
                  <wp:extent cx="368300" cy="409575"/>
                  <wp:effectExtent l="0" t="0" r="0" b="0"/>
                  <wp:docPr id="265" name="image249.jpg" descr="P1132C8T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49.jpg" descr="Macintosh HD:Users:lauraschiess:Documents:Laura Privat:Professor Arbeit:D.4:Tanne_3.jpg"/>
                          <pic:cNvPicPr>
                            <a:picLocks noChangeAspect="1" noChangeArrowheads="1"/>
                          </pic:cNvPicPr>
                        </pic:nvPicPr>
                        <pic:blipFill>
                          <a:blip r:embed="rId95"/>
                          <a:stretch>
                            <a:fillRect/>
                          </a:stretch>
                        </pic:blipFill>
                        <pic:spPr bwMode="auto">
                          <a:xfrm>
                            <a:off x="0" y="0"/>
                            <a:ext cx="368300" cy="409575"/>
                          </a:xfrm>
                          <a:prstGeom prst="rect">
                            <a:avLst/>
                          </a:prstGeom>
                        </pic:spPr>
                      </pic:pic>
                    </a:graphicData>
                  </a:graphic>
                </wp:inline>
              </w:drawing>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9A2604" w14:textId="77777777" w:rsidR="000D281E" w:rsidRDefault="00885845">
            <w:pPr>
              <w:jc w:val="center"/>
            </w:pPr>
            <w:r>
              <w:rPr>
                <w:noProof/>
                <w:lang w:eastAsia="de-CH"/>
              </w:rPr>
              <w:drawing>
                <wp:inline distT="0" distB="0" distL="0" distR="0" wp14:anchorId="25F70011" wp14:editId="07777777">
                  <wp:extent cx="389255" cy="313690"/>
                  <wp:effectExtent l="0" t="0" r="0" b="0"/>
                  <wp:docPr id="266" name="image248.jpg" descr="P1133C9T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48.jpg" descr="Macintosh HD:Users:lauraschiess:Documents:Laura Privat:Professor Arbeit:D.4:Tanne_2.jpg"/>
                          <pic:cNvPicPr>
                            <a:picLocks noChangeAspect="1" noChangeArrowheads="1"/>
                          </pic:cNvPicPr>
                        </pic:nvPicPr>
                        <pic:blipFill>
                          <a:blip r:embed="rId96"/>
                          <a:stretch>
                            <a:fillRect/>
                          </a:stretch>
                        </pic:blipFill>
                        <pic:spPr bwMode="auto">
                          <a:xfrm>
                            <a:off x="0" y="0"/>
                            <a:ext cx="389255" cy="313690"/>
                          </a:xfrm>
                          <a:prstGeom prst="rect">
                            <a:avLst/>
                          </a:prstGeom>
                        </pic:spPr>
                      </pic:pic>
                    </a:graphicData>
                  </a:graphic>
                </wp:inline>
              </w:drawing>
            </w:r>
          </w:p>
        </w:tc>
        <w:tc>
          <w:tcPr>
            <w:tcW w:w="471" w:type="dxa"/>
            <w:tcBorders>
              <w:left w:val="single" w:sz="4" w:space="0" w:color="000000"/>
            </w:tcBorders>
            <w:shd w:val="clear" w:color="auto" w:fill="auto"/>
            <w:vAlign w:val="center"/>
          </w:tcPr>
          <w:p w14:paraId="5A9DB5E7" w14:textId="77777777" w:rsidR="000D281E" w:rsidRDefault="00885845" w:rsidP="00B7124E">
            <w:pPr>
              <w:spacing w:after="0"/>
            </w:pPr>
            <w:r>
              <w:t>2</w:t>
            </w:r>
          </w:p>
        </w:tc>
      </w:tr>
      <w:tr w:rsidR="000D281E" w14:paraId="39F18D26" w14:textId="77777777" w:rsidTr="006365C1">
        <w:trPr>
          <w:trHeight w:val="585"/>
        </w:trPr>
        <w:tc>
          <w:tcPr>
            <w:tcW w:w="470" w:type="dxa"/>
            <w:tcBorders>
              <w:right w:val="single" w:sz="4" w:space="0" w:color="000000"/>
            </w:tcBorders>
            <w:shd w:val="clear" w:color="auto" w:fill="auto"/>
            <w:vAlign w:val="center"/>
          </w:tcPr>
          <w:p w14:paraId="050B3AD0" w14:textId="77777777" w:rsidR="000D281E" w:rsidRDefault="00885845" w:rsidP="00B7124E">
            <w:pPr>
              <w:spacing w:after="0"/>
              <w:jc w:val="right"/>
            </w:pPr>
            <w:r>
              <w:t>1</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D220FA" w14:textId="77777777" w:rsidR="000D281E" w:rsidRDefault="00885845">
            <w:pPr>
              <w:jc w:val="center"/>
            </w:pPr>
            <w:r>
              <w:rPr>
                <w:noProof/>
                <w:lang w:eastAsia="de-CH"/>
              </w:rPr>
              <w:drawing>
                <wp:inline distT="0" distB="0" distL="0" distR="0" wp14:anchorId="60DC8581" wp14:editId="07777777">
                  <wp:extent cx="368300" cy="409575"/>
                  <wp:effectExtent l="0" t="0" r="0" b="0"/>
                  <wp:docPr id="267" name="Bild44" descr="P1137C12T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Bild44" descr="Macintosh HD:Users:lauraschiess:Documents:Laura Privat:Professor Arbeit:D.4:Tanne_3.jpg"/>
                          <pic:cNvPicPr>
                            <a:picLocks noChangeAspect="1" noChangeArrowheads="1"/>
                          </pic:cNvPicPr>
                        </pic:nvPicPr>
                        <pic:blipFill>
                          <a:blip r:embed="rId95"/>
                          <a:stretch>
                            <a:fillRect/>
                          </a:stretch>
                        </pic:blipFill>
                        <pic:spPr bwMode="auto">
                          <a:xfrm>
                            <a:off x="0" y="0"/>
                            <a:ext cx="368300" cy="409575"/>
                          </a:xfrm>
                          <a:prstGeom prst="rect">
                            <a:avLst/>
                          </a:prstGeom>
                        </pic:spPr>
                      </pic:pic>
                    </a:graphicData>
                  </a:graphic>
                </wp:inline>
              </w:drawing>
            </w:r>
          </w:p>
        </w:tc>
        <w:tc>
          <w:tcPr>
            <w:tcW w:w="101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186A81" w14:textId="77777777" w:rsidR="000D281E" w:rsidRDefault="00885845">
            <w:pPr>
              <w:jc w:val="center"/>
            </w:pPr>
            <w:r>
              <w:rPr>
                <w:noProof/>
                <w:lang w:eastAsia="de-CH"/>
              </w:rPr>
              <w:drawing>
                <wp:inline distT="0" distB="0" distL="0" distR="0" wp14:anchorId="7BEC7AA0" wp14:editId="07777777">
                  <wp:extent cx="389255" cy="313690"/>
                  <wp:effectExtent l="0" t="0" r="0" b="0"/>
                  <wp:docPr id="268" name="Bild45" descr="P1138C13T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Bild45" descr="Macintosh HD:Users:lauraschiess:Documents:Laura Privat:Professor Arbeit:D.4:Tanne_2.jpg"/>
                          <pic:cNvPicPr>
                            <a:picLocks noChangeAspect="1" noChangeArrowheads="1"/>
                          </pic:cNvPicPr>
                        </pic:nvPicPr>
                        <pic:blipFill>
                          <a:blip r:embed="rId96"/>
                          <a:stretch>
                            <a:fillRect/>
                          </a:stretch>
                        </pic:blipFill>
                        <pic:spPr bwMode="auto">
                          <a:xfrm>
                            <a:off x="0" y="0"/>
                            <a:ext cx="389255" cy="313690"/>
                          </a:xfrm>
                          <a:prstGeom prst="rect">
                            <a:avLst/>
                          </a:prstGeom>
                        </pic:spPr>
                      </pic:pic>
                    </a:graphicData>
                  </a:graphic>
                </wp:inline>
              </w:drawing>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F24943C" w14:textId="77777777" w:rsidR="000D281E" w:rsidRDefault="00885845">
            <w:pPr>
              <w:jc w:val="center"/>
            </w:pPr>
            <w:r>
              <w:rPr>
                <w:noProof/>
                <w:lang w:eastAsia="de-CH"/>
              </w:rPr>
              <w:drawing>
                <wp:inline distT="0" distB="0" distL="0" distR="0" wp14:anchorId="30AF8D1B" wp14:editId="07777777">
                  <wp:extent cx="340995" cy="238760"/>
                  <wp:effectExtent l="0" t="0" r="0" b="0"/>
                  <wp:docPr id="269" name="Bild46" descr="P1139C14T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Bild46" descr="Macintosh HD:Users:lauraschiess:Documents:Laura Privat:Professor Arbeit:D.4:Tanne_1.jpg"/>
                          <pic:cNvPicPr>
                            <a:picLocks noChangeAspect="1" noChangeArrowheads="1"/>
                          </pic:cNvPicPr>
                        </pic:nvPicPr>
                        <pic:blipFill>
                          <a:blip r:embed="rId94"/>
                          <a:stretch>
                            <a:fillRect/>
                          </a:stretch>
                        </pic:blipFill>
                        <pic:spPr bwMode="auto">
                          <a:xfrm>
                            <a:off x="0" y="0"/>
                            <a:ext cx="340995" cy="238760"/>
                          </a:xfrm>
                          <a:prstGeom prst="rect">
                            <a:avLst/>
                          </a:prstGeom>
                        </pic:spPr>
                      </pic:pic>
                    </a:graphicData>
                  </a:graphic>
                </wp:inline>
              </w:drawing>
            </w:r>
          </w:p>
        </w:tc>
        <w:tc>
          <w:tcPr>
            <w:tcW w:w="471" w:type="dxa"/>
            <w:tcBorders>
              <w:left w:val="single" w:sz="4" w:space="0" w:color="000000"/>
            </w:tcBorders>
            <w:shd w:val="clear" w:color="auto" w:fill="auto"/>
            <w:vAlign w:val="center"/>
          </w:tcPr>
          <w:p w14:paraId="2A2176D0" w14:textId="77777777" w:rsidR="000D281E" w:rsidRDefault="00885845" w:rsidP="00B7124E">
            <w:pPr>
              <w:spacing w:after="0"/>
            </w:pPr>
            <w:r>
              <w:t>3</w:t>
            </w:r>
          </w:p>
        </w:tc>
      </w:tr>
      <w:tr w:rsidR="000D281E" w14:paraId="7B568215" w14:textId="77777777" w:rsidTr="006365C1">
        <w:trPr>
          <w:trHeight w:val="585"/>
        </w:trPr>
        <w:tc>
          <w:tcPr>
            <w:tcW w:w="470" w:type="dxa"/>
            <w:tcBorders>
              <w:right w:val="single" w:sz="4" w:space="0" w:color="000000"/>
            </w:tcBorders>
            <w:shd w:val="clear" w:color="auto" w:fill="auto"/>
            <w:vAlign w:val="center"/>
          </w:tcPr>
          <w:p w14:paraId="1BC03362" w14:textId="77777777" w:rsidR="000D281E" w:rsidRDefault="00885845" w:rsidP="00B7124E">
            <w:pPr>
              <w:spacing w:after="0"/>
              <w:jc w:val="right"/>
            </w:pPr>
            <w:r>
              <w:t>2</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D9664E" w14:textId="77777777" w:rsidR="000D281E" w:rsidRDefault="00885845">
            <w:pPr>
              <w:jc w:val="center"/>
            </w:pPr>
            <w:r>
              <w:rPr>
                <w:noProof/>
                <w:lang w:eastAsia="de-CH"/>
              </w:rPr>
              <w:drawing>
                <wp:inline distT="0" distB="0" distL="0" distR="0" wp14:anchorId="71AB2380" wp14:editId="07777777">
                  <wp:extent cx="389255" cy="313690"/>
                  <wp:effectExtent l="0" t="0" r="0" b="0"/>
                  <wp:docPr id="270" name="Bild47" descr="P1143C17T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Bild47" descr="Macintosh HD:Users:lauraschiess:Documents:Laura Privat:Professor Arbeit:D.4:Tanne_2.jpg"/>
                          <pic:cNvPicPr>
                            <a:picLocks noChangeAspect="1" noChangeArrowheads="1"/>
                          </pic:cNvPicPr>
                        </pic:nvPicPr>
                        <pic:blipFill>
                          <a:blip r:embed="rId96"/>
                          <a:stretch>
                            <a:fillRect/>
                          </a:stretch>
                        </pic:blipFill>
                        <pic:spPr bwMode="auto">
                          <a:xfrm>
                            <a:off x="0" y="0"/>
                            <a:ext cx="389255" cy="313690"/>
                          </a:xfrm>
                          <a:prstGeom prst="rect">
                            <a:avLst/>
                          </a:prstGeom>
                        </pic:spPr>
                      </pic:pic>
                    </a:graphicData>
                  </a:graphic>
                </wp:inline>
              </w:drawing>
            </w:r>
          </w:p>
        </w:tc>
        <w:tc>
          <w:tcPr>
            <w:tcW w:w="101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BF7610E" w14:textId="77777777" w:rsidR="000D281E" w:rsidRDefault="00885845">
            <w:pPr>
              <w:jc w:val="center"/>
            </w:pPr>
            <w:r>
              <w:rPr>
                <w:noProof/>
                <w:lang w:eastAsia="de-CH"/>
              </w:rPr>
              <w:drawing>
                <wp:inline distT="0" distB="0" distL="0" distR="0" wp14:anchorId="7F58CB65" wp14:editId="07777777">
                  <wp:extent cx="340995" cy="238760"/>
                  <wp:effectExtent l="0" t="0" r="0" b="0"/>
                  <wp:docPr id="271" name="Bild48" descr="P1144C18T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Bild48" descr="Macintosh HD:Users:lauraschiess:Documents:Laura Privat:Professor Arbeit:D.4:Tanne_1.jpg"/>
                          <pic:cNvPicPr>
                            <a:picLocks noChangeAspect="1" noChangeArrowheads="1"/>
                          </pic:cNvPicPr>
                        </pic:nvPicPr>
                        <pic:blipFill>
                          <a:blip r:embed="rId94"/>
                          <a:stretch>
                            <a:fillRect/>
                          </a:stretch>
                        </pic:blipFill>
                        <pic:spPr bwMode="auto">
                          <a:xfrm>
                            <a:off x="0" y="0"/>
                            <a:ext cx="340995" cy="238760"/>
                          </a:xfrm>
                          <a:prstGeom prst="rect">
                            <a:avLst/>
                          </a:prstGeom>
                        </pic:spPr>
                      </pic:pic>
                    </a:graphicData>
                  </a:graphic>
                </wp:inline>
              </w:drawing>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DC539F" w14:textId="77777777" w:rsidR="000D281E" w:rsidRDefault="00885845">
            <w:pPr>
              <w:jc w:val="center"/>
            </w:pPr>
            <w:r>
              <w:rPr>
                <w:noProof/>
                <w:lang w:eastAsia="de-CH"/>
              </w:rPr>
              <w:drawing>
                <wp:inline distT="0" distB="0" distL="0" distR="0" wp14:anchorId="69A3F766" wp14:editId="07777777">
                  <wp:extent cx="368300" cy="409575"/>
                  <wp:effectExtent l="0" t="0" r="0" b="0"/>
                  <wp:docPr id="272" name="Bild49" descr="P1145C19T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ild49" descr="Macintosh HD:Users:lauraschiess:Documents:Laura Privat:Professor Arbeit:D.4:Tanne_3.jpg"/>
                          <pic:cNvPicPr>
                            <a:picLocks noChangeAspect="1" noChangeArrowheads="1"/>
                          </pic:cNvPicPr>
                        </pic:nvPicPr>
                        <pic:blipFill>
                          <a:blip r:embed="rId95"/>
                          <a:stretch>
                            <a:fillRect/>
                          </a:stretch>
                        </pic:blipFill>
                        <pic:spPr bwMode="auto">
                          <a:xfrm>
                            <a:off x="0" y="0"/>
                            <a:ext cx="368300" cy="409575"/>
                          </a:xfrm>
                          <a:prstGeom prst="rect">
                            <a:avLst/>
                          </a:prstGeom>
                        </pic:spPr>
                      </pic:pic>
                    </a:graphicData>
                  </a:graphic>
                </wp:inline>
              </w:drawing>
            </w:r>
          </w:p>
        </w:tc>
        <w:tc>
          <w:tcPr>
            <w:tcW w:w="471" w:type="dxa"/>
            <w:tcBorders>
              <w:left w:val="single" w:sz="4" w:space="0" w:color="000000"/>
            </w:tcBorders>
            <w:shd w:val="clear" w:color="auto" w:fill="auto"/>
            <w:vAlign w:val="center"/>
          </w:tcPr>
          <w:p w14:paraId="6B965A47" w14:textId="77777777" w:rsidR="000D281E" w:rsidRDefault="00885845" w:rsidP="00B7124E">
            <w:pPr>
              <w:spacing w:after="0"/>
            </w:pPr>
            <w:r>
              <w:t>1</w:t>
            </w:r>
          </w:p>
        </w:tc>
      </w:tr>
      <w:tr w:rsidR="000D281E" w14:paraId="1126CF53" w14:textId="77777777" w:rsidTr="006365C1">
        <w:trPr>
          <w:trHeight w:val="341"/>
        </w:trPr>
        <w:tc>
          <w:tcPr>
            <w:tcW w:w="470" w:type="dxa"/>
            <w:shd w:val="clear" w:color="auto" w:fill="auto"/>
          </w:tcPr>
          <w:p w14:paraId="63E83F18" w14:textId="77777777" w:rsidR="000D281E" w:rsidRDefault="000D281E"/>
        </w:tc>
        <w:tc>
          <w:tcPr>
            <w:tcW w:w="1008" w:type="dxa"/>
            <w:tcBorders>
              <w:top w:val="single" w:sz="4" w:space="0" w:color="000000"/>
              <w:bottom w:val="single" w:sz="4" w:space="0" w:color="000000"/>
              <w:right w:val="single" w:sz="4" w:space="0" w:color="FFFFFF"/>
            </w:tcBorders>
            <w:shd w:val="clear" w:color="auto" w:fill="auto"/>
          </w:tcPr>
          <w:p w14:paraId="24DED8E9" w14:textId="77777777" w:rsidR="000D281E" w:rsidRDefault="00885845" w:rsidP="00B7124E">
            <w:pPr>
              <w:spacing w:after="0"/>
              <w:jc w:val="center"/>
            </w:pPr>
            <w:r>
              <w:t>2</w:t>
            </w:r>
          </w:p>
        </w:tc>
        <w:tc>
          <w:tcPr>
            <w:tcW w:w="1010" w:type="dxa"/>
            <w:tcBorders>
              <w:top w:val="single" w:sz="4" w:space="0" w:color="FFFFFF"/>
              <w:left w:val="single" w:sz="4" w:space="0" w:color="FFFFFF"/>
              <w:bottom w:val="single" w:sz="4" w:space="0" w:color="FFFFFF"/>
              <w:right w:val="single" w:sz="4" w:space="0" w:color="FFFFFF"/>
            </w:tcBorders>
            <w:shd w:val="clear" w:color="auto" w:fill="auto"/>
          </w:tcPr>
          <w:p w14:paraId="3C1ED14B" w14:textId="77777777" w:rsidR="000D281E" w:rsidRDefault="00885845" w:rsidP="00B7124E">
            <w:pPr>
              <w:spacing w:after="0"/>
              <w:jc w:val="center"/>
            </w:pPr>
            <w:r>
              <w:t>3</w:t>
            </w:r>
          </w:p>
        </w:tc>
        <w:tc>
          <w:tcPr>
            <w:tcW w:w="1008" w:type="dxa"/>
            <w:tcBorders>
              <w:top w:val="single" w:sz="4" w:space="0" w:color="000000"/>
              <w:left w:val="single" w:sz="4" w:space="0" w:color="FFFFFF"/>
              <w:bottom w:val="single" w:sz="4" w:space="0" w:color="000000"/>
            </w:tcBorders>
            <w:shd w:val="clear" w:color="auto" w:fill="auto"/>
          </w:tcPr>
          <w:p w14:paraId="511F3AB7" w14:textId="77777777" w:rsidR="000D281E" w:rsidRDefault="00885845" w:rsidP="00B7124E">
            <w:pPr>
              <w:spacing w:after="0"/>
              <w:jc w:val="center"/>
            </w:pPr>
            <w:r>
              <w:t>1</w:t>
            </w:r>
          </w:p>
        </w:tc>
        <w:tc>
          <w:tcPr>
            <w:tcW w:w="471" w:type="dxa"/>
            <w:shd w:val="clear" w:color="auto" w:fill="auto"/>
          </w:tcPr>
          <w:p w14:paraId="6FBAD364" w14:textId="77777777" w:rsidR="000D281E" w:rsidRDefault="000D281E"/>
        </w:tc>
      </w:tr>
    </w:tbl>
    <w:p w14:paraId="4899DFC4" w14:textId="77777777" w:rsidR="00F9641B" w:rsidRDefault="00F9641B"/>
    <w:p w14:paraId="522A3526" w14:textId="77777777" w:rsidR="00F9641B" w:rsidRDefault="00F9641B"/>
    <w:p w14:paraId="23E4A624" w14:textId="121DC443" w:rsidR="000D281E" w:rsidRDefault="00961E0B">
      <w:r>
        <w:t xml:space="preserve">Auf </w:t>
      </w:r>
      <w:r w:rsidR="0589E6D8">
        <w:t xml:space="preserve">den folgenden Feldern </w:t>
      </w:r>
      <w:r>
        <w:t>sind</w:t>
      </w:r>
      <w:r w:rsidR="0589E6D8">
        <w:t xml:space="preserve"> nur wenige Informationen</w:t>
      </w:r>
      <w:r>
        <w:t xml:space="preserve"> vorhanden</w:t>
      </w:r>
      <w:r w:rsidR="0589E6D8">
        <w:t xml:space="preserve">. Kannst du die </w:t>
      </w:r>
      <w:r w:rsidR="00FC052F">
        <w:t>Baum</w:t>
      </w:r>
      <w:r w:rsidR="006365C1">
        <w:t xml:space="preserve">reihen </w:t>
      </w:r>
      <w:r w:rsidR="0589E6D8">
        <w:t xml:space="preserve">trotzdem </w:t>
      </w:r>
      <w:r w:rsidR="006365C1">
        <w:t>bilden</w:t>
      </w:r>
      <w:r w:rsidR="0589E6D8">
        <w:t xml:space="preserve">? </w:t>
      </w:r>
      <w:r w:rsidR="006365C1">
        <w:t>Arbeite mit</w:t>
      </w:r>
      <w:r w:rsidR="007645B5">
        <w:t xml:space="preserve"> den</w:t>
      </w:r>
      <w:r w:rsidR="006365C1">
        <w:t xml:space="preserve"> KV </w:t>
      </w:r>
      <w:r w:rsidR="000A4664">
        <w:t>17</w:t>
      </w:r>
      <w:r w:rsidR="007645B5">
        <w:t xml:space="preserve"> und </w:t>
      </w:r>
      <w:r w:rsidR="000A4664">
        <w:t>18</w:t>
      </w:r>
      <w:r w:rsidR="006365C1">
        <w:t xml:space="preserve"> oder mit Legeosteinen, falls vorhanden.</w:t>
      </w:r>
    </w:p>
    <w:p w14:paraId="3DE9ED81" w14:textId="77777777" w:rsidR="00F9641B" w:rsidRDefault="00F9641B"/>
    <w:tbl>
      <w:tblPr>
        <w:tblW w:w="9026" w:type="dxa"/>
        <w:tblLook w:val="06A0" w:firstRow="1" w:lastRow="0" w:firstColumn="1" w:lastColumn="0" w:noHBand="1" w:noVBand="1"/>
      </w:tblPr>
      <w:tblGrid>
        <w:gridCol w:w="979"/>
        <w:gridCol w:w="3559"/>
        <w:gridCol w:w="929"/>
        <w:gridCol w:w="3559"/>
      </w:tblGrid>
      <w:tr w:rsidR="000D281E" w14:paraId="39507054" w14:textId="77777777" w:rsidTr="00CF5FC8">
        <w:tc>
          <w:tcPr>
            <w:tcW w:w="979" w:type="dxa"/>
            <w:shd w:val="clear" w:color="auto" w:fill="auto"/>
          </w:tcPr>
          <w:p w14:paraId="71E9947C" w14:textId="77777777" w:rsidR="000D281E" w:rsidRDefault="00885845">
            <w:pPr>
              <w:rPr>
                <w:b/>
                <w:bCs/>
                <w:color w:val="4472C4" w:themeColor="accent1"/>
                <w:sz w:val="24"/>
                <w:szCs w:val="24"/>
              </w:rPr>
            </w:pPr>
            <w:r>
              <w:rPr>
                <w:noProof/>
                <w:lang w:eastAsia="de-CH"/>
              </w:rPr>
              <w:drawing>
                <wp:inline distT="0" distB="0" distL="0" distR="0" wp14:anchorId="0AB35840" wp14:editId="07777777">
                  <wp:extent cx="208280" cy="337820"/>
                  <wp:effectExtent l="0" t="0" r="0" b="0"/>
                  <wp:docPr id="273" name="Bild50" descr="P1158C1T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Bild50"/>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p>
        </w:tc>
        <w:tc>
          <w:tcPr>
            <w:tcW w:w="3559" w:type="dxa"/>
            <w:shd w:val="clear" w:color="auto" w:fill="auto"/>
          </w:tcPr>
          <w:p w14:paraId="1413D853" w14:textId="77777777" w:rsidR="000D281E" w:rsidRDefault="000D281E" w:rsidP="00A3440F">
            <w:pPr>
              <w:numPr>
                <w:ilvl w:val="0"/>
                <w:numId w:val="15"/>
              </w:numPr>
              <w:spacing w:after="0" w:line="240" w:lineRule="auto"/>
              <w:ind w:left="714" w:hanging="357"/>
            </w:pPr>
          </w:p>
          <w:tbl>
            <w:tblPr>
              <w:tblW w:w="3343" w:type="dxa"/>
              <w:tblLook w:val="0400" w:firstRow="0" w:lastRow="0" w:firstColumn="0" w:lastColumn="0" w:noHBand="0" w:noVBand="1"/>
            </w:tblPr>
            <w:tblGrid>
              <w:gridCol w:w="396"/>
              <w:gridCol w:w="850"/>
              <w:gridCol w:w="850"/>
              <w:gridCol w:w="850"/>
              <w:gridCol w:w="397"/>
            </w:tblGrid>
            <w:tr w:rsidR="000D281E" w14:paraId="2A7A9836" w14:textId="77777777">
              <w:trPr>
                <w:trHeight w:val="397"/>
              </w:trPr>
              <w:tc>
                <w:tcPr>
                  <w:tcW w:w="396" w:type="dxa"/>
                  <w:shd w:val="clear" w:color="auto" w:fill="auto"/>
                </w:tcPr>
                <w:p w14:paraId="47CE7A2C" w14:textId="77777777" w:rsidR="000D281E" w:rsidRDefault="000D281E"/>
              </w:tc>
              <w:tc>
                <w:tcPr>
                  <w:tcW w:w="850" w:type="dxa"/>
                  <w:tcBorders>
                    <w:bottom w:val="single" w:sz="4" w:space="0" w:color="000000"/>
                  </w:tcBorders>
                  <w:shd w:val="clear" w:color="auto" w:fill="auto"/>
                  <w:vAlign w:val="bottom"/>
                </w:tcPr>
                <w:p w14:paraId="2C7DA92C" w14:textId="77777777" w:rsidR="000D281E" w:rsidRDefault="000D281E">
                  <w:pPr>
                    <w:jc w:val="center"/>
                  </w:pPr>
                </w:p>
              </w:tc>
              <w:tc>
                <w:tcPr>
                  <w:tcW w:w="850" w:type="dxa"/>
                  <w:tcBorders>
                    <w:bottom w:val="single" w:sz="4" w:space="0" w:color="000000"/>
                  </w:tcBorders>
                  <w:shd w:val="clear" w:color="auto" w:fill="auto"/>
                  <w:vAlign w:val="bottom"/>
                </w:tcPr>
                <w:p w14:paraId="3F904CCB" w14:textId="77777777" w:rsidR="000D281E" w:rsidRDefault="000D281E">
                  <w:pPr>
                    <w:jc w:val="center"/>
                  </w:pPr>
                </w:p>
              </w:tc>
              <w:tc>
                <w:tcPr>
                  <w:tcW w:w="850" w:type="dxa"/>
                  <w:tcBorders>
                    <w:bottom w:val="single" w:sz="4" w:space="0" w:color="000000"/>
                  </w:tcBorders>
                  <w:shd w:val="clear" w:color="auto" w:fill="auto"/>
                  <w:vAlign w:val="bottom"/>
                </w:tcPr>
                <w:p w14:paraId="040360B8" w14:textId="77777777" w:rsidR="000D281E" w:rsidRDefault="000D281E">
                  <w:pPr>
                    <w:jc w:val="center"/>
                  </w:pPr>
                </w:p>
              </w:tc>
              <w:tc>
                <w:tcPr>
                  <w:tcW w:w="397" w:type="dxa"/>
                  <w:shd w:val="clear" w:color="auto" w:fill="auto"/>
                </w:tcPr>
                <w:p w14:paraId="17A1CA98" w14:textId="77777777" w:rsidR="000D281E" w:rsidRDefault="000D281E"/>
              </w:tc>
            </w:tr>
            <w:tr w:rsidR="000D281E" w14:paraId="1A55251A" w14:textId="77777777">
              <w:trPr>
                <w:trHeight w:val="680"/>
              </w:trPr>
              <w:tc>
                <w:tcPr>
                  <w:tcW w:w="396" w:type="dxa"/>
                  <w:tcBorders>
                    <w:right w:val="single" w:sz="4" w:space="0" w:color="000000"/>
                  </w:tcBorders>
                  <w:shd w:val="clear" w:color="auto" w:fill="auto"/>
                  <w:vAlign w:val="center"/>
                </w:tcPr>
                <w:p w14:paraId="4F6D2C48"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F27C88" w14:textId="77777777" w:rsidR="000D281E" w:rsidRDefault="00885845">
                  <w:pPr>
                    <w:jc w:val="center"/>
                  </w:pPr>
                  <w:r>
                    <w:rPr>
                      <w:noProof/>
                      <w:lang w:eastAsia="de-CH"/>
                    </w:rPr>
                    <w:drawing>
                      <wp:inline distT="0" distB="0" distL="0" distR="0" wp14:anchorId="050AAE5D" wp14:editId="07777777">
                        <wp:extent cx="389255" cy="313690"/>
                        <wp:effectExtent l="0" t="0" r="0" b="0"/>
                        <wp:docPr id="274" name="Bild51" descr="P1167C2T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Bild51" descr="Macintosh HD:Users:lauraschiess:Documents:Laura Privat:Professor Arbeit:D.4:Tanne_2.jpg"/>
                                <pic:cNvPicPr>
                                  <a:picLocks noChangeAspect="1" noChangeArrowheads="1"/>
                                </pic:cNvPicPr>
                              </pic:nvPicPr>
                              <pic:blipFill>
                                <a:blip r:embed="rId96"/>
                                <a:stretch>
                                  <a:fillRect/>
                                </a:stretch>
                              </pic:blipFill>
                              <pic:spPr bwMode="auto">
                                <a:xfrm>
                                  <a:off x="0" y="0"/>
                                  <a:ext cx="389255" cy="313690"/>
                                </a:xfrm>
                                <a:prstGeom prst="rect">
                                  <a:avLst/>
                                </a:prstGeom>
                              </pic:spPr>
                            </pic:pic>
                          </a:graphicData>
                        </a:graphic>
                      </wp:inline>
                    </w:drawing>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9B88F8C"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45C11DD" w14:textId="77777777" w:rsidR="000D281E" w:rsidRDefault="00885845">
                  <w:pPr>
                    <w:jc w:val="center"/>
                  </w:pPr>
                  <w:r>
                    <w:rPr>
                      <w:noProof/>
                      <w:lang w:eastAsia="de-CH"/>
                    </w:rPr>
                    <w:drawing>
                      <wp:inline distT="0" distB="0" distL="0" distR="0" wp14:anchorId="5DF790FB" wp14:editId="07777777">
                        <wp:extent cx="368300" cy="409575"/>
                        <wp:effectExtent l="0" t="0" r="0" b="0"/>
                        <wp:docPr id="275" name="Bild52" descr="P1169C2T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ild52" descr="Macintosh HD:Users:lauraschiess:Documents:Laura Privat:Professor Arbeit:D.4:Tanne_3.jpg"/>
                                <pic:cNvPicPr>
                                  <a:picLocks noChangeAspect="1" noChangeArrowheads="1"/>
                                </pic:cNvPicPr>
                              </pic:nvPicPr>
                              <pic:blipFill>
                                <a:blip r:embed="rId95"/>
                                <a:stretch>
                                  <a:fillRect/>
                                </a:stretch>
                              </pic:blipFill>
                              <pic:spPr bwMode="auto">
                                <a:xfrm>
                                  <a:off x="0" y="0"/>
                                  <a:ext cx="368300" cy="409575"/>
                                </a:xfrm>
                                <a:prstGeom prst="rect">
                                  <a:avLst/>
                                </a:prstGeom>
                              </pic:spPr>
                            </pic:pic>
                          </a:graphicData>
                        </a:graphic>
                      </wp:inline>
                    </w:drawing>
                  </w:r>
                </w:p>
              </w:tc>
              <w:tc>
                <w:tcPr>
                  <w:tcW w:w="397" w:type="dxa"/>
                  <w:tcBorders>
                    <w:left w:val="single" w:sz="4" w:space="0" w:color="000000"/>
                  </w:tcBorders>
                  <w:shd w:val="clear" w:color="auto" w:fill="auto"/>
                  <w:vAlign w:val="center"/>
                </w:tcPr>
                <w:p w14:paraId="6B40E7A7" w14:textId="77777777" w:rsidR="000D281E" w:rsidRDefault="000D281E"/>
              </w:tc>
            </w:tr>
            <w:tr w:rsidR="000D281E" w14:paraId="3FFF7D4A" w14:textId="77777777">
              <w:trPr>
                <w:trHeight w:val="680"/>
              </w:trPr>
              <w:tc>
                <w:tcPr>
                  <w:tcW w:w="396" w:type="dxa"/>
                  <w:tcBorders>
                    <w:right w:val="single" w:sz="4" w:space="0" w:color="000000"/>
                  </w:tcBorders>
                  <w:shd w:val="clear" w:color="auto" w:fill="auto"/>
                  <w:vAlign w:val="center"/>
                </w:tcPr>
                <w:p w14:paraId="287B69A3"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3A0829D"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CA8924"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B6F150" w14:textId="77777777" w:rsidR="000D281E" w:rsidRDefault="000D281E">
                  <w:pPr>
                    <w:jc w:val="center"/>
                  </w:pPr>
                </w:p>
              </w:tc>
              <w:tc>
                <w:tcPr>
                  <w:tcW w:w="397" w:type="dxa"/>
                  <w:tcBorders>
                    <w:left w:val="single" w:sz="4" w:space="0" w:color="000000"/>
                  </w:tcBorders>
                  <w:shd w:val="clear" w:color="auto" w:fill="auto"/>
                  <w:vAlign w:val="center"/>
                </w:tcPr>
                <w:p w14:paraId="04338875" w14:textId="77777777" w:rsidR="000D281E" w:rsidRDefault="000D281E"/>
              </w:tc>
            </w:tr>
            <w:tr w:rsidR="000D281E" w14:paraId="2CCB938B" w14:textId="77777777">
              <w:trPr>
                <w:trHeight w:val="680"/>
              </w:trPr>
              <w:tc>
                <w:tcPr>
                  <w:tcW w:w="396" w:type="dxa"/>
                  <w:tcBorders>
                    <w:right w:val="single" w:sz="4" w:space="0" w:color="000000"/>
                  </w:tcBorders>
                  <w:shd w:val="clear" w:color="auto" w:fill="auto"/>
                  <w:vAlign w:val="center"/>
                </w:tcPr>
                <w:p w14:paraId="796B98D5"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44BE600" w14:textId="77777777" w:rsidR="000D281E" w:rsidRDefault="00885845">
                  <w:pPr>
                    <w:jc w:val="center"/>
                  </w:pPr>
                  <w:r>
                    <w:rPr>
                      <w:noProof/>
                      <w:lang w:eastAsia="de-CH"/>
                    </w:rPr>
                    <w:drawing>
                      <wp:inline distT="0" distB="0" distL="0" distR="0" wp14:anchorId="64CB46E2" wp14:editId="07777777">
                        <wp:extent cx="340995" cy="238760"/>
                        <wp:effectExtent l="0" t="0" r="0" b="0"/>
                        <wp:docPr id="276" name="Bild53" descr="P1179C2T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ild53" descr="Macintosh HD:Users:lauraschiess:Documents:Laura Privat:Professor Arbeit:D.4:Tanne_1.jpg"/>
                                <pic:cNvPicPr>
                                  <a:picLocks noChangeAspect="1" noChangeArrowheads="1"/>
                                </pic:cNvPicPr>
                              </pic:nvPicPr>
                              <pic:blipFill>
                                <a:blip r:embed="rId94"/>
                                <a:stretch>
                                  <a:fillRect/>
                                </a:stretch>
                              </pic:blipFill>
                              <pic:spPr bwMode="auto">
                                <a:xfrm>
                                  <a:off x="0" y="0"/>
                                  <a:ext cx="340995" cy="238760"/>
                                </a:xfrm>
                                <a:prstGeom prst="rect">
                                  <a:avLst/>
                                </a:prstGeom>
                              </pic:spPr>
                            </pic:pic>
                          </a:graphicData>
                        </a:graphic>
                      </wp:inline>
                    </w:drawing>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E3B4B9"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7D63EA2" w14:textId="77777777" w:rsidR="000D281E" w:rsidRDefault="00885845">
                  <w:pPr>
                    <w:jc w:val="center"/>
                  </w:pPr>
                  <w:r>
                    <w:rPr>
                      <w:noProof/>
                      <w:lang w:eastAsia="de-CH"/>
                    </w:rPr>
                    <w:drawing>
                      <wp:inline distT="0" distB="0" distL="0" distR="0" wp14:anchorId="66A1BFB5" wp14:editId="07777777">
                        <wp:extent cx="389255" cy="313690"/>
                        <wp:effectExtent l="0" t="0" r="0" b="0"/>
                        <wp:docPr id="277" name="Bild54" descr="P1181C2T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Bild54" descr="Macintosh HD:Users:lauraschiess:Documents:Laura Privat:Professor Arbeit:D.4:Tanne_2.jpg"/>
                                <pic:cNvPicPr>
                                  <a:picLocks noChangeAspect="1" noChangeArrowheads="1"/>
                                </pic:cNvPicPr>
                              </pic:nvPicPr>
                              <pic:blipFill>
                                <a:blip r:embed="rId96"/>
                                <a:stretch>
                                  <a:fillRect/>
                                </a:stretch>
                              </pic:blipFill>
                              <pic:spPr bwMode="auto">
                                <a:xfrm>
                                  <a:off x="0" y="0"/>
                                  <a:ext cx="389255" cy="313690"/>
                                </a:xfrm>
                                <a:prstGeom prst="rect">
                                  <a:avLst/>
                                </a:prstGeom>
                              </pic:spPr>
                            </pic:pic>
                          </a:graphicData>
                        </a:graphic>
                      </wp:inline>
                    </w:drawing>
                  </w:r>
                </w:p>
              </w:tc>
              <w:tc>
                <w:tcPr>
                  <w:tcW w:w="397" w:type="dxa"/>
                  <w:tcBorders>
                    <w:left w:val="single" w:sz="4" w:space="0" w:color="000000"/>
                  </w:tcBorders>
                  <w:shd w:val="clear" w:color="auto" w:fill="auto"/>
                  <w:vAlign w:val="center"/>
                </w:tcPr>
                <w:p w14:paraId="52E608EF" w14:textId="77777777" w:rsidR="000D281E" w:rsidRDefault="000D281E"/>
              </w:tc>
            </w:tr>
            <w:tr w:rsidR="000D281E" w14:paraId="074E47F7" w14:textId="77777777">
              <w:trPr>
                <w:trHeight w:val="397"/>
              </w:trPr>
              <w:tc>
                <w:tcPr>
                  <w:tcW w:w="396" w:type="dxa"/>
                  <w:shd w:val="clear" w:color="auto" w:fill="auto"/>
                </w:tcPr>
                <w:p w14:paraId="4A852BA6" w14:textId="77777777" w:rsidR="000D281E" w:rsidRDefault="000D281E"/>
              </w:tc>
              <w:tc>
                <w:tcPr>
                  <w:tcW w:w="850" w:type="dxa"/>
                  <w:tcBorders>
                    <w:top w:val="single" w:sz="4" w:space="0" w:color="000000"/>
                  </w:tcBorders>
                  <w:shd w:val="clear" w:color="auto" w:fill="auto"/>
                </w:tcPr>
                <w:p w14:paraId="1299FC03" w14:textId="77777777" w:rsidR="000D281E" w:rsidRDefault="000D281E">
                  <w:pPr>
                    <w:jc w:val="center"/>
                  </w:pPr>
                </w:p>
              </w:tc>
              <w:tc>
                <w:tcPr>
                  <w:tcW w:w="850" w:type="dxa"/>
                  <w:tcBorders>
                    <w:top w:val="single" w:sz="4" w:space="0" w:color="000000"/>
                  </w:tcBorders>
                  <w:shd w:val="clear" w:color="auto" w:fill="auto"/>
                </w:tcPr>
                <w:p w14:paraId="53508331" w14:textId="77777777" w:rsidR="000D281E" w:rsidRDefault="000D281E">
                  <w:pPr>
                    <w:jc w:val="center"/>
                  </w:pPr>
                </w:p>
              </w:tc>
              <w:tc>
                <w:tcPr>
                  <w:tcW w:w="850" w:type="dxa"/>
                  <w:tcBorders>
                    <w:top w:val="single" w:sz="4" w:space="0" w:color="000000"/>
                  </w:tcBorders>
                  <w:shd w:val="clear" w:color="auto" w:fill="auto"/>
                </w:tcPr>
                <w:p w14:paraId="4C694B97" w14:textId="77777777" w:rsidR="000D281E" w:rsidRDefault="000D281E">
                  <w:pPr>
                    <w:jc w:val="center"/>
                  </w:pPr>
                </w:p>
              </w:tc>
              <w:tc>
                <w:tcPr>
                  <w:tcW w:w="397" w:type="dxa"/>
                  <w:shd w:val="clear" w:color="auto" w:fill="auto"/>
                </w:tcPr>
                <w:p w14:paraId="5EB26D91" w14:textId="77777777" w:rsidR="000D281E" w:rsidRDefault="000D281E"/>
              </w:tc>
            </w:tr>
          </w:tbl>
          <w:p w14:paraId="3BC8F9AD" w14:textId="77777777" w:rsidR="000D281E" w:rsidRDefault="000D281E">
            <w:pPr>
              <w:spacing w:after="0" w:line="240" w:lineRule="auto"/>
              <w:rPr>
                <w:color w:val="000000" w:themeColor="text1"/>
              </w:rPr>
            </w:pPr>
          </w:p>
        </w:tc>
        <w:tc>
          <w:tcPr>
            <w:tcW w:w="929" w:type="dxa"/>
            <w:shd w:val="clear" w:color="auto" w:fill="auto"/>
          </w:tcPr>
          <w:p w14:paraId="18D160CB" w14:textId="77777777" w:rsidR="000D281E" w:rsidRDefault="00885845">
            <w:pPr>
              <w:rPr>
                <w:b/>
                <w:bCs/>
                <w:color w:val="4472C4" w:themeColor="accent1"/>
                <w:sz w:val="24"/>
                <w:szCs w:val="24"/>
              </w:rPr>
            </w:pPr>
            <w:r>
              <w:rPr>
                <w:noProof/>
                <w:lang w:eastAsia="de-CH"/>
              </w:rPr>
              <w:drawing>
                <wp:inline distT="0" distB="0" distL="0" distR="0" wp14:anchorId="24CBC7CA" wp14:editId="07777777">
                  <wp:extent cx="208280" cy="337820"/>
                  <wp:effectExtent l="0" t="0" r="0" b="0"/>
                  <wp:docPr id="278" name="Bild55" descr="P1191C3T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ild55"/>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p>
        </w:tc>
        <w:tc>
          <w:tcPr>
            <w:tcW w:w="3559" w:type="dxa"/>
            <w:shd w:val="clear" w:color="auto" w:fill="auto"/>
          </w:tcPr>
          <w:p w14:paraId="61AC30FB" w14:textId="77777777" w:rsidR="000D281E" w:rsidRDefault="000D281E" w:rsidP="00A3440F">
            <w:pPr>
              <w:numPr>
                <w:ilvl w:val="0"/>
                <w:numId w:val="15"/>
              </w:numPr>
              <w:spacing w:after="0" w:line="240" w:lineRule="auto"/>
              <w:ind w:left="714" w:hanging="357"/>
            </w:pPr>
          </w:p>
          <w:tbl>
            <w:tblPr>
              <w:tblW w:w="3343" w:type="dxa"/>
              <w:tblLook w:val="0400" w:firstRow="0" w:lastRow="0" w:firstColumn="0" w:lastColumn="0" w:noHBand="0" w:noVBand="1"/>
            </w:tblPr>
            <w:tblGrid>
              <w:gridCol w:w="396"/>
              <w:gridCol w:w="850"/>
              <w:gridCol w:w="850"/>
              <w:gridCol w:w="850"/>
              <w:gridCol w:w="397"/>
            </w:tblGrid>
            <w:tr w:rsidR="000D281E" w14:paraId="26B1A375" w14:textId="77777777">
              <w:trPr>
                <w:trHeight w:val="397"/>
              </w:trPr>
              <w:tc>
                <w:tcPr>
                  <w:tcW w:w="396" w:type="dxa"/>
                  <w:shd w:val="clear" w:color="auto" w:fill="auto"/>
                </w:tcPr>
                <w:p w14:paraId="211FC6EA" w14:textId="77777777" w:rsidR="000D281E" w:rsidRDefault="000D281E"/>
              </w:tc>
              <w:tc>
                <w:tcPr>
                  <w:tcW w:w="850" w:type="dxa"/>
                  <w:tcBorders>
                    <w:bottom w:val="single" w:sz="4" w:space="0" w:color="000000"/>
                  </w:tcBorders>
                  <w:shd w:val="clear" w:color="auto" w:fill="auto"/>
                  <w:vAlign w:val="bottom"/>
                </w:tcPr>
                <w:p w14:paraId="764ED501" w14:textId="77777777" w:rsidR="000D281E" w:rsidRDefault="000D281E">
                  <w:pPr>
                    <w:jc w:val="center"/>
                  </w:pPr>
                </w:p>
              </w:tc>
              <w:tc>
                <w:tcPr>
                  <w:tcW w:w="850" w:type="dxa"/>
                  <w:tcBorders>
                    <w:bottom w:val="single" w:sz="4" w:space="0" w:color="000000"/>
                  </w:tcBorders>
                  <w:shd w:val="clear" w:color="auto" w:fill="auto"/>
                  <w:vAlign w:val="bottom"/>
                </w:tcPr>
                <w:p w14:paraId="0AB93745" w14:textId="77777777" w:rsidR="000D281E" w:rsidRDefault="000D281E">
                  <w:pPr>
                    <w:jc w:val="center"/>
                  </w:pPr>
                </w:p>
              </w:tc>
              <w:tc>
                <w:tcPr>
                  <w:tcW w:w="850" w:type="dxa"/>
                  <w:tcBorders>
                    <w:bottom w:val="single" w:sz="4" w:space="0" w:color="000000"/>
                  </w:tcBorders>
                  <w:shd w:val="clear" w:color="auto" w:fill="auto"/>
                  <w:vAlign w:val="bottom"/>
                </w:tcPr>
                <w:p w14:paraId="49635555" w14:textId="77777777" w:rsidR="000D281E" w:rsidRDefault="000D281E">
                  <w:pPr>
                    <w:jc w:val="center"/>
                  </w:pPr>
                </w:p>
              </w:tc>
              <w:tc>
                <w:tcPr>
                  <w:tcW w:w="397" w:type="dxa"/>
                  <w:shd w:val="clear" w:color="auto" w:fill="auto"/>
                </w:tcPr>
                <w:p w14:paraId="17A53FC6" w14:textId="77777777" w:rsidR="000D281E" w:rsidRDefault="000D281E"/>
              </w:tc>
            </w:tr>
            <w:tr w:rsidR="000D281E" w14:paraId="0295336A" w14:textId="77777777">
              <w:trPr>
                <w:trHeight w:val="680"/>
              </w:trPr>
              <w:tc>
                <w:tcPr>
                  <w:tcW w:w="396" w:type="dxa"/>
                  <w:tcBorders>
                    <w:right w:val="single" w:sz="4" w:space="0" w:color="000000"/>
                  </w:tcBorders>
                  <w:shd w:val="clear" w:color="auto" w:fill="auto"/>
                  <w:vAlign w:val="center"/>
                </w:tcPr>
                <w:p w14:paraId="71CBABF6" w14:textId="77777777" w:rsidR="000D281E" w:rsidRDefault="00885845">
                  <w:pPr>
                    <w:jc w:val="right"/>
                  </w:pPr>
                  <w: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DEAE01"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F07069" w14:textId="77777777" w:rsidR="000D281E" w:rsidRDefault="00885845">
                  <w:pPr>
                    <w:jc w:val="center"/>
                  </w:pPr>
                  <w:r>
                    <w:rPr>
                      <w:noProof/>
                      <w:lang w:eastAsia="de-CH"/>
                    </w:rPr>
                    <w:drawing>
                      <wp:inline distT="0" distB="0" distL="0" distR="0" wp14:anchorId="50D59950" wp14:editId="07777777">
                        <wp:extent cx="340995" cy="238760"/>
                        <wp:effectExtent l="0" t="0" r="0" b="0"/>
                        <wp:docPr id="279" name="Bild56" descr="P1201C4T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Bild56" descr="Macintosh HD:Users:lauraschiess:Documents:Laura Privat:Professor Arbeit:D.4:Tanne_1.jpg"/>
                                <pic:cNvPicPr>
                                  <a:picLocks noChangeAspect="1" noChangeArrowheads="1"/>
                                </pic:cNvPicPr>
                              </pic:nvPicPr>
                              <pic:blipFill>
                                <a:blip r:embed="rId94"/>
                                <a:stretch>
                                  <a:fillRect/>
                                </a:stretch>
                              </pic:blipFill>
                              <pic:spPr bwMode="auto">
                                <a:xfrm>
                                  <a:off x="0" y="0"/>
                                  <a:ext cx="340995" cy="238760"/>
                                </a:xfrm>
                                <a:prstGeom prst="rect">
                                  <a:avLst/>
                                </a:prstGeom>
                              </pic:spPr>
                            </pic:pic>
                          </a:graphicData>
                        </a:graphic>
                      </wp:inline>
                    </w:drawing>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F85D32" w14:textId="77777777" w:rsidR="000D281E" w:rsidRDefault="000D281E">
                  <w:pPr>
                    <w:jc w:val="center"/>
                  </w:pPr>
                </w:p>
              </w:tc>
              <w:tc>
                <w:tcPr>
                  <w:tcW w:w="397" w:type="dxa"/>
                  <w:tcBorders>
                    <w:left w:val="single" w:sz="4" w:space="0" w:color="000000"/>
                  </w:tcBorders>
                  <w:shd w:val="clear" w:color="auto" w:fill="auto"/>
                  <w:vAlign w:val="center"/>
                </w:tcPr>
                <w:p w14:paraId="1E954643" w14:textId="77777777" w:rsidR="000D281E" w:rsidRDefault="000D281E"/>
              </w:tc>
            </w:tr>
            <w:tr w:rsidR="000D281E" w14:paraId="627AA0AC" w14:textId="77777777">
              <w:trPr>
                <w:trHeight w:val="680"/>
              </w:trPr>
              <w:tc>
                <w:tcPr>
                  <w:tcW w:w="396" w:type="dxa"/>
                  <w:tcBorders>
                    <w:right w:val="single" w:sz="4" w:space="0" w:color="000000"/>
                  </w:tcBorders>
                  <w:shd w:val="clear" w:color="auto" w:fill="auto"/>
                  <w:vAlign w:val="center"/>
                </w:tcPr>
                <w:p w14:paraId="5A7AF15D"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6686FEF" w14:textId="77777777" w:rsidR="000D281E" w:rsidRDefault="00885845">
                  <w:pPr>
                    <w:jc w:val="center"/>
                  </w:pPr>
                  <w:r>
                    <w:rPr>
                      <w:noProof/>
                      <w:lang w:eastAsia="de-CH"/>
                    </w:rPr>
                    <w:drawing>
                      <wp:inline distT="0" distB="0" distL="0" distR="0" wp14:anchorId="79BB98AC" wp14:editId="07777777">
                        <wp:extent cx="389255" cy="313690"/>
                        <wp:effectExtent l="0" t="0" r="0" b="0"/>
                        <wp:docPr id="280" name="Bild57" descr="P1206C4T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Bild57" descr="Macintosh HD:Users:lauraschiess:Documents:Laura Privat:Professor Arbeit:D.4:Tanne_2.jpg"/>
                                <pic:cNvPicPr>
                                  <a:picLocks noChangeAspect="1" noChangeArrowheads="1"/>
                                </pic:cNvPicPr>
                              </pic:nvPicPr>
                              <pic:blipFill>
                                <a:blip r:embed="rId96"/>
                                <a:stretch>
                                  <a:fillRect/>
                                </a:stretch>
                              </pic:blipFill>
                              <pic:spPr bwMode="auto">
                                <a:xfrm>
                                  <a:off x="0" y="0"/>
                                  <a:ext cx="389255" cy="313690"/>
                                </a:xfrm>
                                <a:prstGeom prst="rect">
                                  <a:avLst/>
                                </a:prstGeom>
                              </pic:spPr>
                            </pic:pic>
                          </a:graphicData>
                        </a:graphic>
                      </wp:inline>
                    </w:drawing>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01A7268"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52F30A4" w14:textId="77777777" w:rsidR="000D281E" w:rsidRDefault="000D281E">
                  <w:pPr>
                    <w:jc w:val="center"/>
                  </w:pPr>
                </w:p>
              </w:tc>
              <w:tc>
                <w:tcPr>
                  <w:tcW w:w="397" w:type="dxa"/>
                  <w:tcBorders>
                    <w:left w:val="single" w:sz="4" w:space="0" w:color="000000"/>
                  </w:tcBorders>
                  <w:shd w:val="clear" w:color="auto" w:fill="auto"/>
                  <w:vAlign w:val="center"/>
                </w:tcPr>
                <w:p w14:paraId="3048BA75" w14:textId="77777777" w:rsidR="000D281E" w:rsidRDefault="000D281E"/>
              </w:tc>
            </w:tr>
            <w:tr w:rsidR="000D281E" w14:paraId="3793568E" w14:textId="77777777">
              <w:trPr>
                <w:trHeight w:val="680"/>
              </w:trPr>
              <w:tc>
                <w:tcPr>
                  <w:tcW w:w="396" w:type="dxa"/>
                  <w:tcBorders>
                    <w:right w:val="single" w:sz="4" w:space="0" w:color="000000"/>
                  </w:tcBorders>
                  <w:shd w:val="clear" w:color="auto" w:fill="auto"/>
                  <w:vAlign w:val="center"/>
                </w:tcPr>
                <w:p w14:paraId="081CEB47"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D4AFED"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FBA7733"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6B019F" w14:textId="77777777" w:rsidR="000D281E" w:rsidRDefault="00885845">
                  <w:pPr>
                    <w:jc w:val="center"/>
                  </w:pPr>
                  <w:r>
                    <w:rPr>
                      <w:noProof/>
                      <w:lang w:eastAsia="de-CH"/>
                    </w:rPr>
                    <w:drawing>
                      <wp:inline distT="0" distB="0" distL="0" distR="0" wp14:anchorId="488FBCF0" wp14:editId="07777777">
                        <wp:extent cx="368300" cy="409575"/>
                        <wp:effectExtent l="0" t="0" r="0" b="0"/>
                        <wp:docPr id="281" name="Bild58" descr="P1214C4T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Bild58" descr="Macintosh HD:Users:lauraschiess:Documents:Laura Privat:Professor Arbeit:D.4:Tanne_3.jpg"/>
                                <pic:cNvPicPr>
                                  <a:picLocks noChangeAspect="1" noChangeArrowheads="1"/>
                                </pic:cNvPicPr>
                              </pic:nvPicPr>
                              <pic:blipFill>
                                <a:blip r:embed="rId95"/>
                                <a:stretch>
                                  <a:fillRect/>
                                </a:stretch>
                              </pic:blipFill>
                              <pic:spPr bwMode="auto">
                                <a:xfrm>
                                  <a:off x="0" y="0"/>
                                  <a:ext cx="368300" cy="409575"/>
                                </a:xfrm>
                                <a:prstGeom prst="rect">
                                  <a:avLst/>
                                </a:prstGeom>
                              </pic:spPr>
                            </pic:pic>
                          </a:graphicData>
                        </a:graphic>
                      </wp:inline>
                    </w:drawing>
                  </w:r>
                </w:p>
              </w:tc>
              <w:tc>
                <w:tcPr>
                  <w:tcW w:w="397" w:type="dxa"/>
                  <w:tcBorders>
                    <w:left w:val="single" w:sz="4" w:space="0" w:color="000000"/>
                  </w:tcBorders>
                  <w:shd w:val="clear" w:color="auto" w:fill="auto"/>
                  <w:vAlign w:val="center"/>
                </w:tcPr>
                <w:p w14:paraId="4F7836D1" w14:textId="77777777" w:rsidR="000D281E" w:rsidRDefault="000D281E"/>
              </w:tc>
            </w:tr>
            <w:tr w:rsidR="000D281E" w14:paraId="478D7399" w14:textId="77777777">
              <w:trPr>
                <w:trHeight w:val="397"/>
              </w:trPr>
              <w:tc>
                <w:tcPr>
                  <w:tcW w:w="396" w:type="dxa"/>
                  <w:shd w:val="clear" w:color="auto" w:fill="auto"/>
                </w:tcPr>
                <w:p w14:paraId="1AB2B8F9" w14:textId="77777777" w:rsidR="000D281E" w:rsidRDefault="000D281E"/>
              </w:tc>
              <w:tc>
                <w:tcPr>
                  <w:tcW w:w="850" w:type="dxa"/>
                  <w:tcBorders>
                    <w:top w:val="single" w:sz="4" w:space="0" w:color="000000"/>
                  </w:tcBorders>
                  <w:shd w:val="clear" w:color="auto" w:fill="auto"/>
                </w:tcPr>
                <w:p w14:paraId="3FBF0C5E" w14:textId="77777777" w:rsidR="000D281E" w:rsidRDefault="000D281E">
                  <w:pPr>
                    <w:jc w:val="center"/>
                  </w:pPr>
                </w:p>
              </w:tc>
              <w:tc>
                <w:tcPr>
                  <w:tcW w:w="850" w:type="dxa"/>
                  <w:tcBorders>
                    <w:top w:val="single" w:sz="4" w:space="0" w:color="000000"/>
                  </w:tcBorders>
                  <w:shd w:val="clear" w:color="auto" w:fill="auto"/>
                </w:tcPr>
                <w:p w14:paraId="7896E9D9" w14:textId="77777777" w:rsidR="000D281E" w:rsidRDefault="000D281E">
                  <w:pPr>
                    <w:jc w:val="center"/>
                  </w:pPr>
                </w:p>
              </w:tc>
              <w:tc>
                <w:tcPr>
                  <w:tcW w:w="850" w:type="dxa"/>
                  <w:tcBorders>
                    <w:top w:val="single" w:sz="4" w:space="0" w:color="000000"/>
                  </w:tcBorders>
                  <w:shd w:val="clear" w:color="auto" w:fill="auto"/>
                </w:tcPr>
                <w:p w14:paraId="1B319C6E" w14:textId="77777777" w:rsidR="000D281E" w:rsidRDefault="000D281E">
                  <w:pPr>
                    <w:jc w:val="center"/>
                  </w:pPr>
                </w:p>
              </w:tc>
              <w:tc>
                <w:tcPr>
                  <w:tcW w:w="397" w:type="dxa"/>
                  <w:shd w:val="clear" w:color="auto" w:fill="auto"/>
                </w:tcPr>
                <w:p w14:paraId="1DCF0334" w14:textId="77777777" w:rsidR="000D281E" w:rsidRDefault="000D281E"/>
              </w:tc>
            </w:tr>
          </w:tbl>
          <w:p w14:paraId="2E780729" w14:textId="77777777" w:rsidR="000D281E" w:rsidRDefault="000D281E"/>
        </w:tc>
      </w:tr>
    </w:tbl>
    <w:p w14:paraId="6B8E6980" w14:textId="77777777" w:rsidR="00CF5FC8" w:rsidRDefault="00CF5FC8"/>
    <w:p w14:paraId="6938C291" w14:textId="77777777" w:rsidR="00F9641B" w:rsidRDefault="00F9641B"/>
    <w:p w14:paraId="418D2D29" w14:textId="77777777" w:rsidR="00F9641B" w:rsidRDefault="00F9641B"/>
    <w:tbl>
      <w:tblPr>
        <w:tblW w:w="9026" w:type="dxa"/>
        <w:tblLook w:val="06A0" w:firstRow="1" w:lastRow="0" w:firstColumn="1" w:lastColumn="0" w:noHBand="1" w:noVBand="1"/>
      </w:tblPr>
      <w:tblGrid>
        <w:gridCol w:w="979"/>
        <w:gridCol w:w="3559"/>
        <w:gridCol w:w="929"/>
        <w:gridCol w:w="3559"/>
      </w:tblGrid>
      <w:tr w:rsidR="000D281E" w14:paraId="7118DC78" w14:textId="77777777" w:rsidTr="00CF5FC8">
        <w:tc>
          <w:tcPr>
            <w:tcW w:w="979" w:type="dxa"/>
            <w:shd w:val="clear" w:color="auto" w:fill="auto"/>
          </w:tcPr>
          <w:p w14:paraId="7876FC12" w14:textId="77777777" w:rsidR="000D281E" w:rsidRDefault="00885845">
            <w:pPr>
              <w:rPr>
                <w:b/>
                <w:bCs/>
                <w:color w:val="4472C4" w:themeColor="accent1"/>
                <w:sz w:val="24"/>
                <w:szCs w:val="24"/>
              </w:rPr>
            </w:pPr>
            <w:r>
              <w:rPr>
                <w:noProof/>
                <w:lang w:eastAsia="de-CH"/>
              </w:rPr>
              <w:lastRenderedPageBreak/>
              <mc:AlternateContent>
                <mc:Choice Requires="wpg">
                  <w:drawing>
                    <wp:inline distT="0" distB="0" distL="0" distR="0" wp14:anchorId="1436AB5D" wp14:editId="07777777">
                      <wp:extent cx="353695" cy="306705"/>
                      <wp:effectExtent l="0" t="0" r="0" b="0"/>
                      <wp:docPr id="282" name="Group 282" descr="P1228C1T38#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699351389" name="Group 699351389"/>
                              <wpg:cNvGrpSpPr/>
                              <wpg:grpSpPr>
                                <a:xfrm>
                                  <a:off x="0" y="0"/>
                                  <a:ext cx="353160" cy="306000"/>
                                  <a:chOff x="0" y="0"/>
                                  <a:chExt cx="0" cy="0"/>
                                </a:xfrm>
                              </wpg:grpSpPr>
                              <wps:wsp>
                                <wps:cNvPr id="699351390" name="Rectangle 699351390"/>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391"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699351392"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57C07B5B" id="Group 282" o:spid="_x0000_s1026" alt="P1228C1T38#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">
                      <v:group id="Group 699351389"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">
                        <v:rect id="Rectangle 699351390"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">
                          <v:imagedata r:id="rId10" o:title=""/>
                        </v:shape>
                      </v:group>
                      <w10:anchorlock/>
                    </v:group>
                  </w:pict>
                </mc:Fallback>
              </mc:AlternateContent>
            </w:r>
          </w:p>
        </w:tc>
        <w:tc>
          <w:tcPr>
            <w:tcW w:w="3559" w:type="dxa"/>
            <w:shd w:val="clear" w:color="auto" w:fill="auto"/>
          </w:tcPr>
          <w:p w14:paraId="35703EDE" w14:textId="77777777" w:rsidR="000D281E" w:rsidRDefault="000D281E" w:rsidP="00A3440F">
            <w:pPr>
              <w:numPr>
                <w:ilvl w:val="0"/>
                <w:numId w:val="15"/>
              </w:numPr>
              <w:spacing w:after="0" w:line="240" w:lineRule="auto"/>
              <w:ind w:left="714" w:hanging="357"/>
            </w:pPr>
          </w:p>
          <w:tbl>
            <w:tblPr>
              <w:tblW w:w="3343" w:type="dxa"/>
              <w:tblLook w:val="0400" w:firstRow="0" w:lastRow="0" w:firstColumn="0" w:lastColumn="0" w:noHBand="0" w:noVBand="1"/>
            </w:tblPr>
            <w:tblGrid>
              <w:gridCol w:w="396"/>
              <w:gridCol w:w="850"/>
              <w:gridCol w:w="850"/>
              <w:gridCol w:w="850"/>
              <w:gridCol w:w="397"/>
            </w:tblGrid>
            <w:tr w:rsidR="000D281E" w14:paraId="5E86F948" w14:textId="77777777">
              <w:trPr>
                <w:trHeight w:val="397"/>
              </w:trPr>
              <w:tc>
                <w:tcPr>
                  <w:tcW w:w="396" w:type="dxa"/>
                  <w:shd w:val="clear" w:color="auto" w:fill="auto"/>
                </w:tcPr>
                <w:p w14:paraId="1946BE5E" w14:textId="77777777" w:rsidR="000D281E" w:rsidRDefault="000D281E"/>
              </w:tc>
              <w:tc>
                <w:tcPr>
                  <w:tcW w:w="850" w:type="dxa"/>
                  <w:tcBorders>
                    <w:bottom w:val="single" w:sz="4" w:space="0" w:color="000000"/>
                  </w:tcBorders>
                  <w:shd w:val="clear" w:color="auto" w:fill="auto"/>
                  <w:vAlign w:val="bottom"/>
                </w:tcPr>
                <w:p w14:paraId="51C34A15" w14:textId="77777777" w:rsidR="000D281E" w:rsidRDefault="000D281E">
                  <w:pPr>
                    <w:jc w:val="center"/>
                  </w:pPr>
                </w:p>
              </w:tc>
              <w:tc>
                <w:tcPr>
                  <w:tcW w:w="850" w:type="dxa"/>
                  <w:tcBorders>
                    <w:bottom w:val="single" w:sz="4" w:space="0" w:color="000000"/>
                  </w:tcBorders>
                  <w:shd w:val="clear" w:color="auto" w:fill="auto"/>
                  <w:vAlign w:val="bottom"/>
                </w:tcPr>
                <w:p w14:paraId="7E051CA8" w14:textId="77777777" w:rsidR="000D281E" w:rsidRDefault="000D281E">
                  <w:pPr>
                    <w:jc w:val="center"/>
                  </w:pPr>
                </w:p>
              </w:tc>
              <w:tc>
                <w:tcPr>
                  <w:tcW w:w="850" w:type="dxa"/>
                  <w:tcBorders>
                    <w:bottom w:val="single" w:sz="4" w:space="0" w:color="000000"/>
                  </w:tcBorders>
                  <w:shd w:val="clear" w:color="auto" w:fill="auto"/>
                  <w:vAlign w:val="bottom"/>
                </w:tcPr>
                <w:p w14:paraId="126953D2" w14:textId="77777777" w:rsidR="000D281E" w:rsidRDefault="000D281E">
                  <w:pPr>
                    <w:jc w:val="center"/>
                  </w:pPr>
                </w:p>
              </w:tc>
              <w:tc>
                <w:tcPr>
                  <w:tcW w:w="397" w:type="dxa"/>
                  <w:shd w:val="clear" w:color="auto" w:fill="auto"/>
                </w:tcPr>
                <w:p w14:paraId="1E5BF58C" w14:textId="77777777" w:rsidR="000D281E" w:rsidRDefault="000D281E"/>
              </w:tc>
            </w:tr>
            <w:tr w:rsidR="000D281E" w14:paraId="053A08E0" w14:textId="77777777">
              <w:trPr>
                <w:trHeight w:val="680"/>
              </w:trPr>
              <w:tc>
                <w:tcPr>
                  <w:tcW w:w="396" w:type="dxa"/>
                  <w:tcBorders>
                    <w:right w:val="single" w:sz="4" w:space="0" w:color="000000"/>
                  </w:tcBorders>
                  <w:shd w:val="clear" w:color="auto" w:fill="auto"/>
                  <w:vAlign w:val="center"/>
                </w:tcPr>
                <w:p w14:paraId="1674D195"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C72A837"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9A139D"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A0069A" w14:textId="77777777" w:rsidR="000D281E" w:rsidRDefault="000D281E">
                  <w:pPr>
                    <w:jc w:val="center"/>
                  </w:pPr>
                </w:p>
              </w:tc>
              <w:tc>
                <w:tcPr>
                  <w:tcW w:w="397" w:type="dxa"/>
                  <w:tcBorders>
                    <w:left w:val="single" w:sz="4" w:space="0" w:color="000000"/>
                  </w:tcBorders>
                  <w:shd w:val="clear" w:color="auto" w:fill="auto"/>
                  <w:vAlign w:val="center"/>
                </w:tcPr>
                <w:p w14:paraId="7DF6F7AA" w14:textId="77777777" w:rsidR="000D281E" w:rsidRDefault="000D281E"/>
              </w:tc>
            </w:tr>
            <w:tr w:rsidR="000D281E" w14:paraId="320646EB" w14:textId="77777777">
              <w:trPr>
                <w:trHeight w:val="680"/>
              </w:trPr>
              <w:tc>
                <w:tcPr>
                  <w:tcW w:w="396" w:type="dxa"/>
                  <w:tcBorders>
                    <w:right w:val="single" w:sz="4" w:space="0" w:color="000000"/>
                  </w:tcBorders>
                  <w:shd w:val="clear" w:color="auto" w:fill="auto"/>
                  <w:vAlign w:val="center"/>
                </w:tcPr>
                <w:p w14:paraId="31ED7778"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32070F0"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9B60E1" w14:textId="77777777" w:rsidR="000D281E" w:rsidRDefault="00885845">
                  <w:pPr>
                    <w:jc w:val="center"/>
                  </w:pPr>
                  <w:r>
                    <w:rPr>
                      <w:noProof/>
                      <w:lang w:eastAsia="de-CH"/>
                    </w:rPr>
                    <w:drawing>
                      <wp:inline distT="0" distB="0" distL="0" distR="0" wp14:anchorId="376472EF" wp14:editId="07777777">
                        <wp:extent cx="368300" cy="409575"/>
                        <wp:effectExtent l="0" t="0" r="0" b="0"/>
                        <wp:docPr id="283" name="Bild59" descr="P1244C2T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Bild59" descr="Macintosh HD:Users:lauraschiess:Documents:Laura Privat:Professor Arbeit:D.4:Tanne_3.jpg"/>
                                <pic:cNvPicPr>
                                  <a:picLocks noChangeAspect="1" noChangeArrowheads="1"/>
                                </pic:cNvPicPr>
                              </pic:nvPicPr>
                              <pic:blipFill>
                                <a:blip r:embed="rId95"/>
                                <a:stretch>
                                  <a:fillRect/>
                                </a:stretch>
                              </pic:blipFill>
                              <pic:spPr bwMode="auto">
                                <a:xfrm>
                                  <a:off x="0" y="0"/>
                                  <a:ext cx="368300" cy="409575"/>
                                </a:xfrm>
                                <a:prstGeom prst="rect">
                                  <a:avLst/>
                                </a:prstGeom>
                              </pic:spPr>
                            </pic:pic>
                          </a:graphicData>
                        </a:graphic>
                      </wp:inline>
                    </w:drawing>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E190F5E" w14:textId="77777777" w:rsidR="000D281E" w:rsidRDefault="000D281E">
                  <w:pPr>
                    <w:jc w:val="center"/>
                  </w:pPr>
                </w:p>
              </w:tc>
              <w:tc>
                <w:tcPr>
                  <w:tcW w:w="397" w:type="dxa"/>
                  <w:tcBorders>
                    <w:left w:val="single" w:sz="4" w:space="0" w:color="000000"/>
                  </w:tcBorders>
                  <w:shd w:val="clear" w:color="auto" w:fill="auto"/>
                  <w:vAlign w:val="center"/>
                </w:tcPr>
                <w:p w14:paraId="0FB76C7C" w14:textId="77777777" w:rsidR="000D281E" w:rsidRDefault="000D281E"/>
              </w:tc>
            </w:tr>
            <w:tr w:rsidR="000D281E" w14:paraId="00EE7A80" w14:textId="77777777">
              <w:trPr>
                <w:trHeight w:val="680"/>
              </w:trPr>
              <w:tc>
                <w:tcPr>
                  <w:tcW w:w="396" w:type="dxa"/>
                  <w:tcBorders>
                    <w:right w:val="single" w:sz="4" w:space="0" w:color="000000"/>
                  </w:tcBorders>
                  <w:shd w:val="clear" w:color="auto" w:fill="auto"/>
                  <w:vAlign w:val="center"/>
                </w:tcPr>
                <w:p w14:paraId="1E8E47C2"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E12EC1"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2BC471"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CC6F47" w14:textId="77777777" w:rsidR="000D281E" w:rsidRDefault="00885845">
                  <w:pPr>
                    <w:jc w:val="center"/>
                  </w:pPr>
                  <w:r>
                    <w:rPr>
                      <w:noProof/>
                      <w:lang w:eastAsia="de-CH"/>
                    </w:rPr>
                    <w:drawing>
                      <wp:inline distT="0" distB="0" distL="0" distR="0" wp14:anchorId="43D810E0" wp14:editId="07777777">
                        <wp:extent cx="340995" cy="238760"/>
                        <wp:effectExtent l="0" t="0" r="0" b="0"/>
                        <wp:docPr id="284" name="Bild60" descr="P1251C2T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Bild60" descr="Macintosh HD:Users:lauraschiess:Documents:Laura Privat:Professor Arbeit:D.4:Tanne_1.jpg"/>
                                <pic:cNvPicPr>
                                  <a:picLocks noChangeAspect="1" noChangeArrowheads="1"/>
                                </pic:cNvPicPr>
                              </pic:nvPicPr>
                              <pic:blipFill>
                                <a:blip r:embed="rId94"/>
                                <a:stretch>
                                  <a:fillRect/>
                                </a:stretch>
                              </pic:blipFill>
                              <pic:spPr bwMode="auto">
                                <a:xfrm>
                                  <a:off x="0" y="0"/>
                                  <a:ext cx="340995" cy="238760"/>
                                </a:xfrm>
                                <a:prstGeom prst="rect">
                                  <a:avLst/>
                                </a:prstGeom>
                              </pic:spPr>
                            </pic:pic>
                          </a:graphicData>
                        </a:graphic>
                      </wp:inline>
                    </w:drawing>
                  </w:r>
                </w:p>
              </w:tc>
              <w:tc>
                <w:tcPr>
                  <w:tcW w:w="397" w:type="dxa"/>
                  <w:tcBorders>
                    <w:left w:val="single" w:sz="4" w:space="0" w:color="000000"/>
                  </w:tcBorders>
                  <w:shd w:val="clear" w:color="auto" w:fill="auto"/>
                  <w:vAlign w:val="center"/>
                </w:tcPr>
                <w:p w14:paraId="1B5E47D9" w14:textId="77777777" w:rsidR="000D281E" w:rsidRDefault="000D281E"/>
              </w:tc>
            </w:tr>
            <w:tr w:rsidR="000D281E" w14:paraId="25D6C40E" w14:textId="77777777">
              <w:trPr>
                <w:trHeight w:val="397"/>
              </w:trPr>
              <w:tc>
                <w:tcPr>
                  <w:tcW w:w="396" w:type="dxa"/>
                  <w:shd w:val="clear" w:color="auto" w:fill="auto"/>
                </w:tcPr>
                <w:p w14:paraId="18E7D592" w14:textId="77777777" w:rsidR="000D281E" w:rsidRDefault="000D281E"/>
              </w:tc>
              <w:tc>
                <w:tcPr>
                  <w:tcW w:w="850" w:type="dxa"/>
                  <w:tcBorders>
                    <w:top w:val="single" w:sz="4" w:space="0" w:color="000000"/>
                  </w:tcBorders>
                  <w:shd w:val="clear" w:color="auto" w:fill="auto"/>
                </w:tcPr>
                <w:p w14:paraId="4CC8AA0D" w14:textId="77777777" w:rsidR="000D281E" w:rsidRDefault="000D281E">
                  <w:pPr>
                    <w:jc w:val="center"/>
                  </w:pPr>
                </w:p>
              </w:tc>
              <w:tc>
                <w:tcPr>
                  <w:tcW w:w="850" w:type="dxa"/>
                  <w:tcBorders>
                    <w:top w:val="single" w:sz="4" w:space="0" w:color="000000"/>
                  </w:tcBorders>
                  <w:shd w:val="clear" w:color="auto" w:fill="auto"/>
                </w:tcPr>
                <w:p w14:paraId="0387D0D6" w14:textId="77777777" w:rsidR="000D281E" w:rsidRDefault="000D281E">
                  <w:pPr>
                    <w:jc w:val="center"/>
                  </w:pPr>
                </w:p>
              </w:tc>
              <w:tc>
                <w:tcPr>
                  <w:tcW w:w="850" w:type="dxa"/>
                  <w:tcBorders>
                    <w:top w:val="single" w:sz="4" w:space="0" w:color="000000"/>
                  </w:tcBorders>
                  <w:shd w:val="clear" w:color="auto" w:fill="auto"/>
                </w:tcPr>
                <w:p w14:paraId="565BFF5B" w14:textId="77777777" w:rsidR="000D281E" w:rsidRDefault="000D281E">
                  <w:pPr>
                    <w:jc w:val="center"/>
                  </w:pPr>
                </w:p>
              </w:tc>
              <w:tc>
                <w:tcPr>
                  <w:tcW w:w="397" w:type="dxa"/>
                  <w:shd w:val="clear" w:color="auto" w:fill="auto"/>
                </w:tcPr>
                <w:p w14:paraId="34CDD9EB" w14:textId="77777777" w:rsidR="000D281E" w:rsidRDefault="000D281E"/>
              </w:tc>
            </w:tr>
          </w:tbl>
          <w:p w14:paraId="498AF0D8" w14:textId="77777777" w:rsidR="000D281E" w:rsidRDefault="000D281E"/>
        </w:tc>
        <w:tc>
          <w:tcPr>
            <w:tcW w:w="929" w:type="dxa"/>
            <w:shd w:val="clear" w:color="auto" w:fill="auto"/>
          </w:tcPr>
          <w:p w14:paraId="263F3B9E" w14:textId="77777777" w:rsidR="000D281E" w:rsidRDefault="00885845">
            <w:pPr>
              <w:rPr>
                <w:b/>
                <w:bCs/>
                <w:color w:val="4472C4" w:themeColor="accent1"/>
                <w:sz w:val="24"/>
                <w:szCs w:val="24"/>
              </w:rPr>
            </w:pPr>
            <w:r>
              <w:rPr>
                <w:noProof/>
                <w:lang w:eastAsia="de-CH"/>
              </w:rPr>
              <mc:AlternateContent>
                <mc:Choice Requires="wpg">
                  <w:drawing>
                    <wp:inline distT="0" distB="0" distL="0" distR="0" wp14:anchorId="49AAE144" wp14:editId="07777777">
                      <wp:extent cx="353695" cy="306705"/>
                      <wp:effectExtent l="0" t="0" r="0" b="0"/>
                      <wp:docPr id="285" name="Group 285" descr="P1261C3T38#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699351393" name="Group 699351393"/>
                              <wpg:cNvGrpSpPr/>
                              <wpg:grpSpPr>
                                <a:xfrm>
                                  <a:off x="0" y="0"/>
                                  <a:ext cx="353160" cy="306000"/>
                                  <a:chOff x="0" y="0"/>
                                  <a:chExt cx="0" cy="0"/>
                                </a:xfrm>
                              </wpg:grpSpPr>
                              <wps:wsp>
                                <wps:cNvPr id="699351394" name="Rectangle 699351394"/>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395"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699351396"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421CA8F0" id="Group 285" o:spid="_x0000_s1026" alt="P1261C3T38#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">
                      <v:group id="Group 699351393"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">
                        <v:rect id="Rectangle 699351394"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">
                          <v:imagedata r:id="rId10" o:title=""/>
                        </v:shape>
                      </v:group>
                      <w10:anchorlock/>
                    </v:group>
                  </w:pict>
                </mc:Fallback>
              </mc:AlternateContent>
            </w:r>
          </w:p>
        </w:tc>
        <w:tc>
          <w:tcPr>
            <w:tcW w:w="3559" w:type="dxa"/>
            <w:shd w:val="clear" w:color="auto" w:fill="auto"/>
          </w:tcPr>
          <w:p w14:paraId="16E5E008" w14:textId="77777777" w:rsidR="000D281E" w:rsidRDefault="000D281E" w:rsidP="00A3440F">
            <w:pPr>
              <w:numPr>
                <w:ilvl w:val="0"/>
                <w:numId w:val="15"/>
              </w:numPr>
              <w:spacing w:after="0" w:line="240" w:lineRule="auto"/>
              <w:ind w:left="714" w:hanging="357"/>
            </w:pPr>
          </w:p>
          <w:tbl>
            <w:tblPr>
              <w:tblW w:w="3343" w:type="dxa"/>
              <w:tblLook w:val="0400" w:firstRow="0" w:lastRow="0" w:firstColumn="0" w:lastColumn="0" w:noHBand="0" w:noVBand="1"/>
            </w:tblPr>
            <w:tblGrid>
              <w:gridCol w:w="396"/>
              <w:gridCol w:w="850"/>
              <w:gridCol w:w="850"/>
              <w:gridCol w:w="850"/>
              <w:gridCol w:w="397"/>
            </w:tblGrid>
            <w:tr w:rsidR="000D281E" w14:paraId="40D2860B" w14:textId="77777777">
              <w:trPr>
                <w:trHeight w:val="397"/>
              </w:trPr>
              <w:tc>
                <w:tcPr>
                  <w:tcW w:w="396" w:type="dxa"/>
                  <w:shd w:val="clear" w:color="auto" w:fill="auto"/>
                </w:tcPr>
                <w:p w14:paraId="42050CB3" w14:textId="77777777" w:rsidR="000D281E" w:rsidRDefault="000D281E"/>
              </w:tc>
              <w:tc>
                <w:tcPr>
                  <w:tcW w:w="850" w:type="dxa"/>
                  <w:tcBorders>
                    <w:bottom w:val="single" w:sz="4" w:space="0" w:color="000000"/>
                  </w:tcBorders>
                  <w:shd w:val="clear" w:color="auto" w:fill="auto"/>
                  <w:vAlign w:val="bottom"/>
                </w:tcPr>
                <w:p w14:paraId="130CC4CD" w14:textId="77777777" w:rsidR="000D281E" w:rsidRDefault="000D281E">
                  <w:pPr>
                    <w:jc w:val="center"/>
                  </w:pPr>
                </w:p>
              </w:tc>
              <w:tc>
                <w:tcPr>
                  <w:tcW w:w="850" w:type="dxa"/>
                  <w:tcBorders>
                    <w:bottom w:val="single" w:sz="4" w:space="0" w:color="000000"/>
                  </w:tcBorders>
                  <w:shd w:val="clear" w:color="auto" w:fill="auto"/>
                  <w:vAlign w:val="bottom"/>
                </w:tcPr>
                <w:p w14:paraId="055BFDB1" w14:textId="77777777" w:rsidR="000D281E" w:rsidRDefault="000D281E">
                  <w:pPr>
                    <w:jc w:val="center"/>
                  </w:pPr>
                </w:p>
              </w:tc>
              <w:tc>
                <w:tcPr>
                  <w:tcW w:w="850" w:type="dxa"/>
                  <w:tcBorders>
                    <w:bottom w:val="single" w:sz="4" w:space="0" w:color="000000"/>
                  </w:tcBorders>
                  <w:shd w:val="clear" w:color="auto" w:fill="auto"/>
                  <w:vAlign w:val="bottom"/>
                </w:tcPr>
                <w:p w14:paraId="38E78751" w14:textId="77777777" w:rsidR="000D281E" w:rsidRDefault="000D281E">
                  <w:pPr>
                    <w:jc w:val="center"/>
                  </w:pPr>
                </w:p>
              </w:tc>
              <w:tc>
                <w:tcPr>
                  <w:tcW w:w="397" w:type="dxa"/>
                  <w:shd w:val="clear" w:color="auto" w:fill="auto"/>
                </w:tcPr>
                <w:p w14:paraId="62A75F99" w14:textId="77777777" w:rsidR="000D281E" w:rsidRDefault="000D281E"/>
              </w:tc>
            </w:tr>
            <w:tr w:rsidR="000D281E" w14:paraId="2ECAA31B" w14:textId="77777777">
              <w:trPr>
                <w:trHeight w:val="680"/>
              </w:trPr>
              <w:tc>
                <w:tcPr>
                  <w:tcW w:w="396" w:type="dxa"/>
                  <w:tcBorders>
                    <w:right w:val="single" w:sz="4" w:space="0" w:color="000000"/>
                  </w:tcBorders>
                  <w:shd w:val="clear" w:color="auto" w:fill="auto"/>
                  <w:vAlign w:val="center"/>
                </w:tcPr>
                <w:p w14:paraId="2FBD1CFD"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DCE676" w14:textId="77777777" w:rsidR="000D281E" w:rsidRDefault="00885845">
                  <w:pPr>
                    <w:jc w:val="center"/>
                  </w:pPr>
                  <w:r>
                    <w:rPr>
                      <w:noProof/>
                      <w:lang w:eastAsia="de-CH"/>
                    </w:rPr>
                    <w:drawing>
                      <wp:inline distT="0" distB="0" distL="0" distR="0" wp14:anchorId="350AA5FA" wp14:editId="07777777">
                        <wp:extent cx="340995" cy="238760"/>
                        <wp:effectExtent l="0" t="0" r="0" b="0"/>
                        <wp:docPr id="286" name="Bild61" descr="P1270C4T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ild61" descr="Macintosh HD:Users:lauraschiess:Documents:Laura Privat:Professor Arbeit:D.4:Tanne_1.jpg"/>
                                <pic:cNvPicPr>
                                  <a:picLocks noChangeAspect="1" noChangeArrowheads="1"/>
                                </pic:cNvPicPr>
                              </pic:nvPicPr>
                              <pic:blipFill>
                                <a:blip r:embed="rId94"/>
                                <a:stretch>
                                  <a:fillRect/>
                                </a:stretch>
                              </pic:blipFill>
                              <pic:spPr bwMode="auto">
                                <a:xfrm>
                                  <a:off x="0" y="0"/>
                                  <a:ext cx="340995" cy="238760"/>
                                </a:xfrm>
                                <a:prstGeom prst="rect">
                                  <a:avLst/>
                                </a:prstGeom>
                              </pic:spPr>
                            </pic:pic>
                          </a:graphicData>
                        </a:graphic>
                      </wp:inline>
                    </w:drawing>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C0A1CB"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2BAADD" w14:textId="77777777" w:rsidR="000D281E" w:rsidRDefault="000D281E">
                  <w:pPr>
                    <w:jc w:val="center"/>
                  </w:pPr>
                </w:p>
              </w:tc>
              <w:tc>
                <w:tcPr>
                  <w:tcW w:w="397" w:type="dxa"/>
                  <w:tcBorders>
                    <w:left w:val="single" w:sz="4" w:space="0" w:color="000000"/>
                  </w:tcBorders>
                  <w:shd w:val="clear" w:color="auto" w:fill="auto"/>
                  <w:vAlign w:val="center"/>
                </w:tcPr>
                <w:p w14:paraId="2E4B6A3E" w14:textId="77777777" w:rsidR="000D281E" w:rsidRDefault="000D281E"/>
              </w:tc>
            </w:tr>
            <w:tr w:rsidR="000D281E" w14:paraId="7EF37AA3" w14:textId="77777777">
              <w:trPr>
                <w:trHeight w:val="680"/>
              </w:trPr>
              <w:tc>
                <w:tcPr>
                  <w:tcW w:w="396" w:type="dxa"/>
                  <w:tcBorders>
                    <w:right w:val="single" w:sz="4" w:space="0" w:color="000000"/>
                  </w:tcBorders>
                  <w:shd w:val="clear" w:color="auto" w:fill="auto"/>
                  <w:vAlign w:val="center"/>
                </w:tcPr>
                <w:p w14:paraId="3C7576EC"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00547E"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1F798A8"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BC294DE" w14:textId="77777777" w:rsidR="000D281E" w:rsidRDefault="000D281E">
                  <w:pPr>
                    <w:jc w:val="center"/>
                  </w:pPr>
                </w:p>
              </w:tc>
              <w:tc>
                <w:tcPr>
                  <w:tcW w:w="397" w:type="dxa"/>
                  <w:tcBorders>
                    <w:left w:val="single" w:sz="4" w:space="0" w:color="000000"/>
                  </w:tcBorders>
                  <w:shd w:val="clear" w:color="auto" w:fill="auto"/>
                  <w:vAlign w:val="center"/>
                </w:tcPr>
                <w:p w14:paraId="7D36B6E2" w14:textId="77777777" w:rsidR="000D281E" w:rsidRDefault="000D281E"/>
              </w:tc>
            </w:tr>
            <w:tr w:rsidR="000D281E" w14:paraId="43A65479" w14:textId="77777777">
              <w:trPr>
                <w:trHeight w:val="680"/>
              </w:trPr>
              <w:tc>
                <w:tcPr>
                  <w:tcW w:w="396" w:type="dxa"/>
                  <w:tcBorders>
                    <w:right w:val="single" w:sz="4" w:space="0" w:color="000000"/>
                  </w:tcBorders>
                  <w:shd w:val="clear" w:color="auto" w:fill="auto"/>
                  <w:vAlign w:val="center"/>
                </w:tcPr>
                <w:p w14:paraId="70648378"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040504" w14:textId="77777777" w:rsidR="000D281E" w:rsidRDefault="00885845">
                  <w:pPr>
                    <w:jc w:val="center"/>
                  </w:pPr>
                  <w:r>
                    <w:rPr>
                      <w:noProof/>
                      <w:lang w:eastAsia="de-CH"/>
                    </w:rPr>
                    <w:drawing>
                      <wp:inline distT="0" distB="0" distL="0" distR="0" wp14:anchorId="0172DDFA" wp14:editId="07777777">
                        <wp:extent cx="389255" cy="313690"/>
                        <wp:effectExtent l="0" t="0" r="0" b="0"/>
                        <wp:docPr id="287" name="Bild62" descr="P1282C4T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Bild62" descr="Macintosh HD:Users:lauraschiess:Documents:Laura Privat:Professor Arbeit:D.4:Tanne_2.jpg"/>
                                <pic:cNvPicPr>
                                  <a:picLocks noChangeAspect="1" noChangeArrowheads="1"/>
                                </pic:cNvPicPr>
                              </pic:nvPicPr>
                              <pic:blipFill>
                                <a:blip r:embed="rId96"/>
                                <a:stretch>
                                  <a:fillRect/>
                                </a:stretch>
                              </pic:blipFill>
                              <pic:spPr bwMode="auto">
                                <a:xfrm>
                                  <a:off x="0" y="0"/>
                                  <a:ext cx="389255" cy="313690"/>
                                </a:xfrm>
                                <a:prstGeom prst="rect">
                                  <a:avLst/>
                                </a:prstGeom>
                              </pic:spPr>
                            </pic:pic>
                          </a:graphicData>
                        </a:graphic>
                      </wp:inline>
                    </w:drawing>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F28F27C"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87C363" w14:textId="77777777" w:rsidR="000D281E" w:rsidRDefault="00885845">
                  <w:pPr>
                    <w:jc w:val="center"/>
                  </w:pPr>
                  <w:r>
                    <w:rPr>
                      <w:noProof/>
                      <w:lang w:eastAsia="de-CH"/>
                    </w:rPr>
                    <w:drawing>
                      <wp:inline distT="0" distB="0" distL="0" distR="0" wp14:anchorId="2F934ADD" wp14:editId="07777777">
                        <wp:extent cx="340995" cy="238760"/>
                        <wp:effectExtent l="0" t="0" r="0" b="0"/>
                        <wp:docPr id="288" name="Bild63" descr="P1284C4T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Bild63" descr="Macintosh HD:Users:lauraschiess:Documents:Laura Privat:Professor Arbeit:D.4:Tanne_1.jpg"/>
                                <pic:cNvPicPr>
                                  <a:picLocks noChangeAspect="1" noChangeArrowheads="1"/>
                                </pic:cNvPicPr>
                              </pic:nvPicPr>
                              <pic:blipFill>
                                <a:blip r:embed="rId94"/>
                                <a:stretch>
                                  <a:fillRect/>
                                </a:stretch>
                              </pic:blipFill>
                              <pic:spPr bwMode="auto">
                                <a:xfrm>
                                  <a:off x="0" y="0"/>
                                  <a:ext cx="340995" cy="238760"/>
                                </a:xfrm>
                                <a:prstGeom prst="rect">
                                  <a:avLst/>
                                </a:prstGeom>
                              </pic:spPr>
                            </pic:pic>
                          </a:graphicData>
                        </a:graphic>
                      </wp:inline>
                    </w:drawing>
                  </w:r>
                </w:p>
              </w:tc>
              <w:tc>
                <w:tcPr>
                  <w:tcW w:w="397" w:type="dxa"/>
                  <w:tcBorders>
                    <w:left w:val="single" w:sz="4" w:space="0" w:color="000000"/>
                  </w:tcBorders>
                  <w:shd w:val="clear" w:color="auto" w:fill="auto"/>
                  <w:vAlign w:val="center"/>
                </w:tcPr>
                <w:p w14:paraId="4DF9E10C" w14:textId="77777777" w:rsidR="000D281E" w:rsidRDefault="000D281E"/>
              </w:tc>
            </w:tr>
            <w:tr w:rsidR="000D281E" w14:paraId="2A243E61" w14:textId="77777777">
              <w:trPr>
                <w:trHeight w:val="397"/>
              </w:trPr>
              <w:tc>
                <w:tcPr>
                  <w:tcW w:w="396" w:type="dxa"/>
                  <w:shd w:val="clear" w:color="auto" w:fill="auto"/>
                </w:tcPr>
                <w:p w14:paraId="43D98CF8" w14:textId="77777777" w:rsidR="000D281E" w:rsidRDefault="000D281E"/>
              </w:tc>
              <w:tc>
                <w:tcPr>
                  <w:tcW w:w="850" w:type="dxa"/>
                  <w:tcBorders>
                    <w:top w:val="single" w:sz="4" w:space="0" w:color="000000"/>
                  </w:tcBorders>
                  <w:shd w:val="clear" w:color="auto" w:fill="auto"/>
                </w:tcPr>
                <w:p w14:paraId="75C32BFB" w14:textId="77777777" w:rsidR="000D281E" w:rsidRDefault="000D281E">
                  <w:pPr>
                    <w:jc w:val="center"/>
                  </w:pPr>
                </w:p>
              </w:tc>
              <w:tc>
                <w:tcPr>
                  <w:tcW w:w="850" w:type="dxa"/>
                  <w:tcBorders>
                    <w:top w:val="single" w:sz="4" w:space="0" w:color="000000"/>
                  </w:tcBorders>
                  <w:shd w:val="clear" w:color="auto" w:fill="auto"/>
                </w:tcPr>
                <w:p w14:paraId="0662AD45" w14:textId="77777777" w:rsidR="000D281E" w:rsidRDefault="000D281E">
                  <w:pPr>
                    <w:jc w:val="center"/>
                  </w:pPr>
                </w:p>
              </w:tc>
              <w:tc>
                <w:tcPr>
                  <w:tcW w:w="850" w:type="dxa"/>
                  <w:tcBorders>
                    <w:top w:val="single" w:sz="4" w:space="0" w:color="000000"/>
                  </w:tcBorders>
                  <w:shd w:val="clear" w:color="auto" w:fill="auto"/>
                </w:tcPr>
                <w:p w14:paraId="757622BD" w14:textId="77777777" w:rsidR="000D281E" w:rsidRDefault="000D281E">
                  <w:pPr>
                    <w:jc w:val="center"/>
                  </w:pPr>
                </w:p>
              </w:tc>
              <w:tc>
                <w:tcPr>
                  <w:tcW w:w="397" w:type="dxa"/>
                  <w:shd w:val="clear" w:color="auto" w:fill="auto"/>
                </w:tcPr>
                <w:p w14:paraId="6D72DC9D" w14:textId="77777777" w:rsidR="000D281E" w:rsidRDefault="000D281E"/>
              </w:tc>
            </w:tr>
          </w:tbl>
          <w:p w14:paraId="477AB001" w14:textId="77777777" w:rsidR="000D281E" w:rsidRDefault="000D281E">
            <w:pPr>
              <w:spacing w:after="0" w:line="240" w:lineRule="auto"/>
              <w:ind w:left="720"/>
              <w:rPr>
                <w:color w:val="000000" w:themeColor="text1"/>
              </w:rPr>
            </w:pPr>
          </w:p>
        </w:tc>
      </w:tr>
    </w:tbl>
    <w:p w14:paraId="369B25BB" w14:textId="1FC6BC4E" w:rsidR="000D281E" w:rsidRDefault="000D281E"/>
    <w:tbl>
      <w:tblPr>
        <w:tblW w:w="9026" w:type="dxa"/>
        <w:tblLook w:val="06A0" w:firstRow="1" w:lastRow="0" w:firstColumn="1" w:lastColumn="0" w:noHBand="1" w:noVBand="1"/>
      </w:tblPr>
      <w:tblGrid>
        <w:gridCol w:w="1005"/>
        <w:gridCol w:w="3559"/>
        <w:gridCol w:w="903"/>
        <w:gridCol w:w="3559"/>
      </w:tblGrid>
      <w:tr w:rsidR="000D281E" w14:paraId="776FF4AC" w14:textId="77777777" w:rsidTr="00CF5FC8">
        <w:tc>
          <w:tcPr>
            <w:tcW w:w="992" w:type="dxa"/>
            <w:shd w:val="clear" w:color="auto" w:fill="auto"/>
          </w:tcPr>
          <w:p w14:paraId="3DACA320" w14:textId="77777777" w:rsidR="000D281E" w:rsidRDefault="00885845" w:rsidP="00CF5FC8">
            <w:pPr>
              <w:rPr>
                <w:b/>
                <w:bCs/>
                <w:color w:val="4472C4" w:themeColor="accent1"/>
                <w:sz w:val="24"/>
                <w:szCs w:val="24"/>
              </w:rPr>
            </w:pPr>
            <w:r>
              <w:rPr>
                <w:noProof/>
                <w:lang w:eastAsia="de-CH"/>
              </w:rPr>
              <mc:AlternateContent>
                <mc:Choice Requires="wpg">
                  <w:drawing>
                    <wp:inline distT="0" distB="0" distL="0" distR="0" wp14:anchorId="27604EED" wp14:editId="07777777">
                      <wp:extent cx="501015" cy="295910"/>
                      <wp:effectExtent l="0" t="0" r="0" b="0"/>
                      <wp:docPr id="289" name="Group 289" descr="P1296C1T39#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699351397" name="Group 699351397"/>
                              <wpg:cNvGrpSpPr/>
                              <wpg:grpSpPr>
                                <a:xfrm>
                                  <a:off x="0" y="0"/>
                                  <a:ext cx="500400" cy="295200"/>
                                  <a:chOff x="0" y="0"/>
                                  <a:chExt cx="0" cy="0"/>
                                </a:xfrm>
                              </wpg:grpSpPr>
                              <wps:wsp>
                                <wps:cNvPr id="699351398" name="Rectangle 699351398"/>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400"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699351401"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699351402"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6B1A20F9" id="Group 289" o:spid="_x0000_s1026" alt="P1296C1T39#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">
                      <v:group id="Group 699351397"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">
                        <v:rect id="Rectangle 699351398"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">
                          <v:imagedata r:id="rId10" o:title=""/>
                        </v:shape>
                      </v:group>
                      <w10:anchorlock/>
                    </v:group>
                  </w:pict>
                </mc:Fallback>
              </mc:AlternateContent>
            </w:r>
          </w:p>
        </w:tc>
        <w:tc>
          <w:tcPr>
            <w:tcW w:w="3521" w:type="dxa"/>
            <w:shd w:val="clear" w:color="auto" w:fill="auto"/>
          </w:tcPr>
          <w:p w14:paraId="53DBAC7D" w14:textId="77777777" w:rsidR="000D281E" w:rsidRDefault="000D281E" w:rsidP="00A3440F">
            <w:pPr>
              <w:numPr>
                <w:ilvl w:val="0"/>
                <w:numId w:val="15"/>
              </w:numPr>
              <w:spacing w:after="0" w:line="240" w:lineRule="auto"/>
              <w:ind w:left="714" w:hanging="357"/>
            </w:pPr>
          </w:p>
          <w:tbl>
            <w:tblPr>
              <w:tblW w:w="3343" w:type="dxa"/>
              <w:tblLook w:val="0400" w:firstRow="0" w:lastRow="0" w:firstColumn="0" w:lastColumn="0" w:noHBand="0" w:noVBand="1"/>
            </w:tblPr>
            <w:tblGrid>
              <w:gridCol w:w="396"/>
              <w:gridCol w:w="850"/>
              <w:gridCol w:w="850"/>
              <w:gridCol w:w="850"/>
              <w:gridCol w:w="397"/>
            </w:tblGrid>
            <w:tr w:rsidR="000D281E" w14:paraId="6A1B5C7B" w14:textId="77777777">
              <w:trPr>
                <w:trHeight w:val="397"/>
              </w:trPr>
              <w:tc>
                <w:tcPr>
                  <w:tcW w:w="396" w:type="dxa"/>
                  <w:shd w:val="clear" w:color="auto" w:fill="auto"/>
                </w:tcPr>
                <w:p w14:paraId="4D35CF86" w14:textId="77777777" w:rsidR="000D281E" w:rsidRDefault="000D281E" w:rsidP="00CF5FC8"/>
              </w:tc>
              <w:tc>
                <w:tcPr>
                  <w:tcW w:w="850" w:type="dxa"/>
                  <w:tcBorders>
                    <w:bottom w:val="single" w:sz="4" w:space="0" w:color="000000"/>
                  </w:tcBorders>
                  <w:shd w:val="clear" w:color="auto" w:fill="auto"/>
                  <w:vAlign w:val="bottom"/>
                </w:tcPr>
                <w:p w14:paraId="0B09DA9F" w14:textId="77777777" w:rsidR="000D281E" w:rsidRDefault="000D281E" w:rsidP="00CF5FC8">
                  <w:pPr>
                    <w:jc w:val="center"/>
                  </w:pPr>
                </w:p>
              </w:tc>
              <w:tc>
                <w:tcPr>
                  <w:tcW w:w="850" w:type="dxa"/>
                  <w:tcBorders>
                    <w:bottom w:val="single" w:sz="4" w:space="0" w:color="000000"/>
                  </w:tcBorders>
                  <w:shd w:val="clear" w:color="auto" w:fill="auto"/>
                  <w:vAlign w:val="bottom"/>
                </w:tcPr>
                <w:p w14:paraId="18CEC12B" w14:textId="77777777" w:rsidR="000D281E" w:rsidRDefault="000D281E" w:rsidP="00CF5FC8">
                  <w:pPr>
                    <w:jc w:val="center"/>
                  </w:pPr>
                </w:p>
              </w:tc>
              <w:tc>
                <w:tcPr>
                  <w:tcW w:w="850" w:type="dxa"/>
                  <w:tcBorders>
                    <w:bottom w:val="single" w:sz="4" w:space="0" w:color="000000"/>
                  </w:tcBorders>
                  <w:shd w:val="clear" w:color="auto" w:fill="auto"/>
                  <w:vAlign w:val="bottom"/>
                </w:tcPr>
                <w:p w14:paraId="0ADD416C" w14:textId="77777777" w:rsidR="000D281E" w:rsidRDefault="000D281E" w:rsidP="00CF5FC8">
                  <w:pPr>
                    <w:jc w:val="center"/>
                  </w:pPr>
                </w:p>
              </w:tc>
              <w:tc>
                <w:tcPr>
                  <w:tcW w:w="397" w:type="dxa"/>
                  <w:shd w:val="clear" w:color="auto" w:fill="auto"/>
                </w:tcPr>
                <w:p w14:paraId="78C0D4CB" w14:textId="77777777" w:rsidR="000D281E" w:rsidRDefault="000D281E" w:rsidP="00CF5FC8"/>
              </w:tc>
            </w:tr>
            <w:tr w:rsidR="000D281E" w14:paraId="54A90BE3" w14:textId="77777777">
              <w:trPr>
                <w:trHeight w:val="680"/>
              </w:trPr>
              <w:tc>
                <w:tcPr>
                  <w:tcW w:w="396" w:type="dxa"/>
                  <w:tcBorders>
                    <w:right w:val="single" w:sz="4" w:space="0" w:color="000000"/>
                  </w:tcBorders>
                  <w:shd w:val="clear" w:color="auto" w:fill="auto"/>
                  <w:vAlign w:val="center"/>
                </w:tcPr>
                <w:p w14:paraId="73999762" w14:textId="77777777" w:rsidR="000D281E" w:rsidRDefault="00885845" w:rsidP="00CF5FC8">
                  <w:pPr>
                    <w:jc w:val="right"/>
                  </w:pPr>
                  <w:r>
                    <w:t>3</w:t>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5482F3C" w14:textId="77777777" w:rsidR="000D281E" w:rsidRDefault="000D281E" w:rsidP="00CF5FC8">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75937F9" w14:textId="77777777" w:rsidR="000D281E" w:rsidRDefault="000D281E" w:rsidP="00CF5FC8">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0FAE3EA" w14:textId="77777777" w:rsidR="000D281E" w:rsidRDefault="000D281E" w:rsidP="00CF5FC8">
                  <w:pPr>
                    <w:jc w:val="center"/>
                  </w:pPr>
                </w:p>
              </w:tc>
              <w:tc>
                <w:tcPr>
                  <w:tcW w:w="397" w:type="dxa"/>
                  <w:tcBorders>
                    <w:left w:val="single" w:sz="4" w:space="0" w:color="000000"/>
                  </w:tcBorders>
                  <w:shd w:val="clear" w:color="auto" w:fill="auto"/>
                  <w:vAlign w:val="center"/>
                </w:tcPr>
                <w:p w14:paraId="31282F13" w14:textId="77777777" w:rsidR="000D281E" w:rsidRDefault="000D281E" w:rsidP="00CF5FC8"/>
              </w:tc>
            </w:tr>
            <w:tr w:rsidR="000D281E" w14:paraId="77AF947F" w14:textId="77777777">
              <w:trPr>
                <w:trHeight w:val="680"/>
              </w:trPr>
              <w:tc>
                <w:tcPr>
                  <w:tcW w:w="396" w:type="dxa"/>
                  <w:tcBorders>
                    <w:right w:val="single" w:sz="4" w:space="0" w:color="000000"/>
                  </w:tcBorders>
                  <w:shd w:val="clear" w:color="auto" w:fill="auto"/>
                  <w:vAlign w:val="center"/>
                </w:tcPr>
                <w:p w14:paraId="38ECD459" w14:textId="77777777" w:rsidR="000D281E" w:rsidRDefault="000D281E" w:rsidP="00CF5FC8">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C59BF1" w14:textId="77777777" w:rsidR="000D281E" w:rsidRDefault="000D281E" w:rsidP="00CF5FC8">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962885" w14:textId="77777777" w:rsidR="000D281E" w:rsidRDefault="00885845" w:rsidP="00CF5FC8">
                  <w:pPr>
                    <w:jc w:val="center"/>
                  </w:pPr>
                  <w:r>
                    <w:rPr>
                      <w:noProof/>
                      <w:lang w:eastAsia="de-CH"/>
                    </w:rPr>
                    <w:drawing>
                      <wp:inline distT="0" distB="0" distL="0" distR="0" wp14:anchorId="4A10E0ED" wp14:editId="07777777">
                        <wp:extent cx="340995" cy="238760"/>
                        <wp:effectExtent l="0" t="0" r="0" b="0"/>
                        <wp:docPr id="290" name="Bild64" descr="P1312C2T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Bild64" descr="Macintosh HD:Users:lauraschiess:Documents:Laura Privat:Professor Arbeit:D.4:Tanne_1.jpg"/>
                                <pic:cNvPicPr>
                                  <a:picLocks noChangeAspect="1" noChangeArrowheads="1"/>
                                </pic:cNvPicPr>
                              </pic:nvPicPr>
                              <pic:blipFill>
                                <a:blip r:embed="rId94"/>
                                <a:stretch>
                                  <a:fillRect/>
                                </a:stretch>
                              </pic:blipFill>
                              <pic:spPr bwMode="auto">
                                <a:xfrm>
                                  <a:off x="0" y="0"/>
                                  <a:ext cx="340995" cy="238760"/>
                                </a:xfrm>
                                <a:prstGeom prst="rect">
                                  <a:avLst/>
                                </a:prstGeom>
                              </pic:spPr>
                            </pic:pic>
                          </a:graphicData>
                        </a:graphic>
                      </wp:inline>
                    </w:drawing>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9D64D9" w14:textId="77777777" w:rsidR="000D281E" w:rsidRDefault="000D281E" w:rsidP="00CF5FC8">
                  <w:pPr>
                    <w:jc w:val="center"/>
                  </w:pPr>
                </w:p>
              </w:tc>
              <w:tc>
                <w:tcPr>
                  <w:tcW w:w="397" w:type="dxa"/>
                  <w:tcBorders>
                    <w:left w:val="single" w:sz="4" w:space="0" w:color="000000"/>
                  </w:tcBorders>
                  <w:shd w:val="clear" w:color="auto" w:fill="auto"/>
                  <w:vAlign w:val="center"/>
                </w:tcPr>
                <w:p w14:paraId="39E0584D" w14:textId="77777777" w:rsidR="000D281E" w:rsidRDefault="000D281E" w:rsidP="00CF5FC8"/>
              </w:tc>
            </w:tr>
            <w:tr w:rsidR="000D281E" w14:paraId="0BB1A27E" w14:textId="77777777">
              <w:trPr>
                <w:trHeight w:val="680"/>
              </w:trPr>
              <w:tc>
                <w:tcPr>
                  <w:tcW w:w="396" w:type="dxa"/>
                  <w:tcBorders>
                    <w:right w:val="single" w:sz="4" w:space="0" w:color="000000"/>
                  </w:tcBorders>
                  <w:shd w:val="clear" w:color="auto" w:fill="auto"/>
                  <w:vAlign w:val="center"/>
                </w:tcPr>
                <w:p w14:paraId="0F8B125C" w14:textId="77777777" w:rsidR="000D281E" w:rsidRDefault="000D281E" w:rsidP="00CF5FC8">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1C60458" w14:textId="77777777" w:rsidR="000D281E" w:rsidRDefault="000D281E" w:rsidP="00CF5FC8">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67F419" w14:textId="77777777" w:rsidR="000D281E" w:rsidRDefault="000D281E" w:rsidP="00CF5FC8">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307325F" w14:textId="77777777" w:rsidR="000D281E" w:rsidRDefault="000D281E" w:rsidP="00CF5FC8">
                  <w:pPr>
                    <w:jc w:val="center"/>
                  </w:pPr>
                </w:p>
              </w:tc>
              <w:tc>
                <w:tcPr>
                  <w:tcW w:w="397" w:type="dxa"/>
                  <w:tcBorders>
                    <w:left w:val="single" w:sz="4" w:space="0" w:color="000000"/>
                  </w:tcBorders>
                  <w:shd w:val="clear" w:color="auto" w:fill="auto"/>
                  <w:vAlign w:val="center"/>
                </w:tcPr>
                <w:p w14:paraId="313AE7F5" w14:textId="77777777" w:rsidR="000D281E" w:rsidRDefault="000D281E" w:rsidP="00CF5FC8"/>
              </w:tc>
            </w:tr>
            <w:tr w:rsidR="000D281E" w14:paraId="168F65D8" w14:textId="77777777">
              <w:trPr>
                <w:trHeight w:val="397"/>
              </w:trPr>
              <w:tc>
                <w:tcPr>
                  <w:tcW w:w="396" w:type="dxa"/>
                  <w:shd w:val="clear" w:color="auto" w:fill="auto"/>
                </w:tcPr>
                <w:p w14:paraId="460FA7C8" w14:textId="77777777" w:rsidR="000D281E" w:rsidRDefault="000D281E" w:rsidP="00CF5FC8"/>
              </w:tc>
              <w:tc>
                <w:tcPr>
                  <w:tcW w:w="850" w:type="dxa"/>
                  <w:tcBorders>
                    <w:top w:val="single" w:sz="4" w:space="0" w:color="000000"/>
                  </w:tcBorders>
                  <w:shd w:val="clear" w:color="auto" w:fill="auto"/>
                </w:tcPr>
                <w:p w14:paraId="76A5953D" w14:textId="77777777" w:rsidR="000D281E" w:rsidRDefault="000D281E" w:rsidP="00CF5FC8">
                  <w:pPr>
                    <w:jc w:val="center"/>
                  </w:pPr>
                </w:p>
              </w:tc>
              <w:tc>
                <w:tcPr>
                  <w:tcW w:w="850" w:type="dxa"/>
                  <w:tcBorders>
                    <w:top w:val="single" w:sz="4" w:space="0" w:color="000000"/>
                  </w:tcBorders>
                  <w:shd w:val="clear" w:color="auto" w:fill="auto"/>
                </w:tcPr>
                <w:p w14:paraId="3C07BD89" w14:textId="77777777" w:rsidR="000D281E" w:rsidRDefault="000D281E" w:rsidP="00CF5FC8">
                  <w:pPr>
                    <w:jc w:val="center"/>
                  </w:pPr>
                </w:p>
              </w:tc>
              <w:tc>
                <w:tcPr>
                  <w:tcW w:w="850" w:type="dxa"/>
                  <w:tcBorders>
                    <w:top w:val="single" w:sz="4" w:space="0" w:color="000000"/>
                  </w:tcBorders>
                  <w:shd w:val="clear" w:color="auto" w:fill="auto"/>
                </w:tcPr>
                <w:p w14:paraId="63FE3489" w14:textId="77777777" w:rsidR="000D281E" w:rsidRDefault="000D281E" w:rsidP="00CF5FC8">
                  <w:pPr>
                    <w:jc w:val="center"/>
                  </w:pPr>
                </w:p>
              </w:tc>
              <w:tc>
                <w:tcPr>
                  <w:tcW w:w="397" w:type="dxa"/>
                  <w:shd w:val="clear" w:color="auto" w:fill="auto"/>
                </w:tcPr>
                <w:p w14:paraId="52B8818E" w14:textId="77777777" w:rsidR="000D281E" w:rsidRDefault="000D281E" w:rsidP="00CF5FC8"/>
              </w:tc>
            </w:tr>
          </w:tbl>
          <w:p w14:paraId="2A3FBCD1" w14:textId="77777777" w:rsidR="000D281E" w:rsidRDefault="000D281E" w:rsidP="00CF5FC8">
            <w:pPr>
              <w:spacing w:after="0" w:line="240" w:lineRule="auto"/>
              <w:ind w:left="720"/>
              <w:rPr>
                <w:color w:val="000000" w:themeColor="text1"/>
              </w:rPr>
            </w:pPr>
          </w:p>
        </w:tc>
        <w:tc>
          <w:tcPr>
            <w:tcW w:w="992" w:type="dxa"/>
            <w:shd w:val="clear" w:color="auto" w:fill="auto"/>
          </w:tcPr>
          <w:p w14:paraId="7EB1873D" w14:textId="77777777" w:rsidR="000D281E" w:rsidRDefault="00885845" w:rsidP="00CF5FC8">
            <w:pPr>
              <w:rPr>
                <w:b/>
                <w:bCs/>
                <w:color w:val="4472C4" w:themeColor="accent1"/>
                <w:sz w:val="24"/>
                <w:szCs w:val="24"/>
              </w:rPr>
            </w:pPr>
            <w:r>
              <w:rPr>
                <w:noProof/>
                <w:lang w:eastAsia="de-CH"/>
              </w:rPr>
              <mc:AlternateContent>
                <mc:Choice Requires="wpg">
                  <w:drawing>
                    <wp:inline distT="0" distB="0" distL="0" distR="0" wp14:anchorId="27C86F83" wp14:editId="07777777">
                      <wp:extent cx="353695" cy="306705"/>
                      <wp:effectExtent l="0" t="0" r="0" b="0"/>
                      <wp:docPr id="291" name="Group 291" descr="P1329C3T39#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699351403" name="Group 699351403"/>
                              <wpg:cNvGrpSpPr/>
                              <wpg:grpSpPr>
                                <a:xfrm>
                                  <a:off x="0" y="0"/>
                                  <a:ext cx="353160" cy="306000"/>
                                  <a:chOff x="0" y="0"/>
                                  <a:chExt cx="0" cy="0"/>
                                </a:xfrm>
                              </wpg:grpSpPr>
                              <wps:wsp>
                                <wps:cNvPr id="699351404" name="Rectangle 699351404"/>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405"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699351406"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42928302" id="Group 291" o:spid="_x0000_s1026" alt="P1329C3T39#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&#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">
                      <v:group id="Group 699351403"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">
                        <v:rect id="Rectangle 699351404"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">
                          <v:imagedata r:id="rId10" o:title=""/>
                        </v:shape>
                      </v:group>
                      <w10:anchorlock/>
                    </v:group>
                  </w:pict>
                </mc:Fallback>
              </mc:AlternateContent>
            </w:r>
          </w:p>
        </w:tc>
        <w:tc>
          <w:tcPr>
            <w:tcW w:w="3521" w:type="dxa"/>
            <w:shd w:val="clear" w:color="auto" w:fill="auto"/>
          </w:tcPr>
          <w:p w14:paraId="4A4A9837" w14:textId="77777777" w:rsidR="000D281E" w:rsidRDefault="000D281E" w:rsidP="00A3440F">
            <w:pPr>
              <w:numPr>
                <w:ilvl w:val="0"/>
                <w:numId w:val="15"/>
              </w:numPr>
              <w:spacing w:after="0" w:line="240" w:lineRule="auto"/>
              <w:ind w:left="714" w:hanging="357"/>
            </w:pPr>
          </w:p>
          <w:tbl>
            <w:tblPr>
              <w:tblW w:w="3343" w:type="dxa"/>
              <w:tblLook w:val="0400" w:firstRow="0" w:lastRow="0" w:firstColumn="0" w:lastColumn="0" w:noHBand="0" w:noVBand="1"/>
            </w:tblPr>
            <w:tblGrid>
              <w:gridCol w:w="396"/>
              <w:gridCol w:w="850"/>
              <w:gridCol w:w="850"/>
              <w:gridCol w:w="850"/>
              <w:gridCol w:w="397"/>
            </w:tblGrid>
            <w:tr w:rsidR="000D281E" w14:paraId="5624F43B" w14:textId="77777777">
              <w:trPr>
                <w:trHeight w:val="397"/>
              </w:trPr>
              <w:tc>
                <w:tcPr>
                  <w:tcW w:w="396" w:type="dxa"/>
                  <w:shd w:val="clear" w:color="auto" w:fill="auto"/>
                </w:tcPr>
                <w:p w14:paraId="2A9F3CD3" w14:textId="77777777" w:rsidR="000D281E" w:rsidRDefault="000D281E" w:rsidP="00CF5FC8"/>
              </w:tc>
              <w:tc>
                <w:tcPr>
                  <w:tcW w:w="850" w:type="dxa"/>
                  <w:tcBorders>
                    <w:bottom w:val="single" w:sz="4" w:space="0" w:color="000000"/>
                  </w:tcBorders>
                  <w:shd w:val="clear" w:color="auto" w:fill="auto"/>
                  <w:vAlign w:val="bottom"/>
                </w:tcPr>
                <w:p w14:paraId="6C71870F" w14:textId="77777777" w:rsidR="000D281E" w:rsidRDefault="000D281E" w:rsidP="00CF5FC8">
                  <w:pPr>
                    <w:jc w:val="center"/>
                  </w:pPr>
                </w:p>
              </w:tc>
              <w:tc>
                <w:tcPr>
                  <w:tcW w:w="850" w:type="dxa"/>
                  <w:tcBorders>
                    <w:bottom w:val="single" w:sz="4" w:space="0" w:color="000000"/>
                  </w:tcBorders>
                  <w:shd w:val="clear" w:color="auto" w:fill="auto"/>
                  <w:vAlign w:val="bottom"/>
                </w:tcPr>
                <w:p w14:paraId="7C11E962" w14:textId="77777777" w:rsidR="000D281E" w:rsidRDefault="000D281E" w:rsidP="00CF5FC8">
                  <w:pPr>
                    <w:jc w:val="center"/>
                  </w:pPr>
                </w:p>
              </w:tc>
              <w:tc>
                <w:tcPr>
                  <w:tcW w:w="850" w:type="dxa"/>
                  <w:tcBorders>
                    <w:bottom w:val="single" w:sz="4" w:space="0" w:color="000000"/>
                  </w:tcBorders>
                  <w:shd w:val="clear" w:color="auto" w:fill="auto"/>
                  <w:vAlign w:val="bottom"/>
                </w:tcPr>
                <w:p w14:paraId="575AB783" w14:textId="77777777" w:rsidR="000D281E" w:rsidRDefault="000D281E" w:rsidP="00CF5FC8">
                  <w:pPr>
                    <w:jc w:val="center"/>
                  </w:pPr>
                </w:p>
              </w:tc>
              <w:tc>
                <w:tcPr>
                  <w:tcW w:w="397" w:type="dxa"/>
                  <w:shd w:val="clear" w:color="auto" w:fill="auto"/>
                </w:tcPr>
                <w:p w14:paraId="246C2908" w14:textId="77777777" w:rsidR="000D281E" w:rsidRDefault="000D281E" w:rsidP="00CF5FC8"/>
              </w:tc>
            </w:tr>
            <w:tr w:rsidR="000D281E" w14:paraId="1AA19132" w14:textId="77777777">
              <w:trPr>
                <w:trHeight w:val="680"/>
              </w:trPr>
              <w:tc>
                <w:tcPr>
                  <w:tcW w:w="396" w:type="dxa"/>
                  <w:tcBorders>
                    <w:right w:val="single" w:sz="4" w:space="0" w:color="000000"/>
                  </w:tcBorders>
                  <w:shd w:val="clear" w:color="auto" w:fill="auto"/>
                  <w:vAlign w:val="center"/>
                </w:tcPr>
                <w:p w14:paraId="5BC88503" w14:textId="77777777" w:rsidR="000D281E" w:rsidRDefault="000D281E" w:rsidP="00CF5FC8">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75F54F" w14:textId="77777777" w:rsidR="000D281E" w:rsidRDefault="000D281E" w:rsidP="00CF5FC8">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6C9D5F" w14:textId="77777777" w:rsidR="000D281E" w:rsidRDefault="000D281E" w:rsidP="00CF5FC8">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3644DA" w14:textId="77777777" w:rsidR="000D281E" w:rsidRDefault="000D281E" w:rsidP="00CF5FC8">
                  <w:pPr>
                    <w:jc w:val="center"/>
                  </w:pPr>
                </w:p>
              </w:tc>
              <w:tc>
                <w:tcPr>
                  <w:tcW w:w="397" w:type="dxa"/>
                  <w:tcBorders>
                    <w:left w:val="single" w:sz="4" w:space="0" w:color="000000"/>
                  </w:tcBorders>
                  <w:shd w:val="clear" w:color="auto" w:fill="auto"/>
                  <w:vAlign w:val="center"/>
                </w:tcPr>
                <w:p w14:paraId="3B4902DB" w14:textId="77777777" w:rsidR="000D281E" w:rsidRDefault="000D281E" w:rsidP="00CF5FC8"/>
              </w:tc>
            </w:tr>
            <w:tr w:rsidR="000D281E" w14:paraId="6EA80843" w14:textId="77777777">
              <w:trPr>
                <w:trHeight w:val="680"/>
              </w:trPr>
              <w:tc>
                <w:tcPr>
                  <w:tcW w:w="396" w:type="dxa"/>
                  <w:tcBorders>
                    <w:right w:val="single" w:sz="4" w:space="0" w:color="000000"/>
                  </w:tcBorders>
                  <w:shd w:val="clear" w:color="auto" w:fill="auto"/>
                  <w:vAlign w:val="center"/>
                </w:tcPr>
                <w:p w14:paraId="33A66D29" w14:textId="77777777" w:rsidR="000D281E" w:rsidRDefault="00885845" w:rsidP="00CF5FC8">
                  <w:pPr>
                    <w:jc w:val="right"/>
                  </w:pPr>
                  <w: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842F1D" w14:textId="77777777" w:rsidR="000D281E" w:rsidRDefault="000D281E" w:rsidP="00CF5FC8">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11CDE5E" w14:textId="77777777" w:rsidR="000D281E" w:rsidRDefault="000D281E" w:rsidP="00CF5FC8">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2BC585" w14:textId="77777777" w:rsidR="000D281E" w:rsidRDefault="000D281E" w:rsidP="00CF5FC8">
                  <w:pPr>
                    <w:jc w:val="center"/>
                  </w:pPr>
                </w:p>
              </w:tc>
              <w:tc>
                <w:tcPr>
                  <w:tcW w:w="397" w:type="dxa"/>
                  <w:tcBorders>
                    <w:left w:val="single" w:sz="4" w:space="0" w:color="000000"/>
                  </w:tcBorders>
                  <w:shd w:val="clear" w:color="auto" w:fill="auto"/>
                  <w:vAlign w:val="center"/>
                </w:tcPr>
                <w:p w14:paraId="49A616B1" w14:textId="77777777" w:rsidR="000D281E" w:rsidRDefault="000D281E" w:rsidP="00CF5FC8"/>
              </w:tc>
            </w:tr>
            <w:tr w:rsidR="000D281E" w14:paraId="3B4B52B0" w14:textId="77777777">
              <w:trPr>
                <w:trHeight w:val="680"/>
              </w:trPr>
              <w:tc>
                <w:tcPr>
                  <w:tcW w:w="396" w:type="dxa"/>
                  <w:tcBorders>
                    <w:right w:val="single" w:sz="4" w:space="0" w:color="000000"/>
                  </w:tcBorders>
                  <w:shd w:val="clear" w:color="auto" w:fill="auto"/>
                  <w:vAlign w:val="center"/>
                </w:tcPr>
                <w:p w14:paraId="6A8F822E" w14:textId="77777777" w:rsidR="000D281E" w:rsidRDefault="000D281E" w:rsidP="00CF5FC8">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EA75E83" w14:textId="77777777" w:rsidR="000D281E" w:rsidRDefault="000D281E" w:rsidP="00CF5FC8">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C4FE2F" w14:textId="77777777" w:rsidR="000D281E" w:rsidRDefault="000D281E" w:rsidP="00CF5FC8">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B09ED56" w14:textId="77777777" w:rsidR="000D281E" w:rsidRDefault="000D281E" w:rsidP="00CF5FC8">
                  <w:pPr>
                    <w:jc w:val="center"/>
                  </w:pPr>
                </w:p>
              </w:tc>
              <w:tc>
                <w:tcPr>
                  <w:tcW w:w="397" w:type="dxa"/>
                  <w:tcBorders>
                    <w:left w:val="single" w:sz="4" w:space="0" w:color="000000"/>
                  </w:tcBorders>
                  <w:shd w:val="clear" w:color="auto" w:fill="auto"/>
                  <w:vAlign w:val="center"/>
                </w:tcPr>
                <w:p w14:paraId="5812E170" w14:textId="77777777" w:rsidR="000D281E" w:rsidRDefault="000D281E" w:rsidP="00CF5FC8"/>
              </w:tc>
            </w:tr>
            <w:tr w:rsidR="000D281E" w14:paraId="1B4AAD78" w14:textId="77777777">
              <w:trPr>
                <w:trHeight w:val="397"/>
              </w:trPr>
              <w:tc>
                <w:tcPr>
                  <w:tcW w:w="396" w:type="dxa"/>
                  <w:shd w:val="clear" w:color="auto" w:fill="auto"/>
                </w:tcPr>
                <w:p w14:paraId="278AFD40" w14:textId="77777777" w:rsidR="000D281E" w:rsidRDefault="000D281E" w:rsidP="00CF5FC8"/>
              </w:tc>
              <w:tc>
                <w:tcPr>
                  <w:tcW w:w="850" w:type="dxa"/>
                  <w:tcBorders>
                    <w:top w:val="single" w:sz="4" w:space="0" w:color="000000"/>
                  </w:tcBorders>
                  <w:shd w:val="clear" w:color="auto" w:fill="auto"/>
                </w:tcPr>
                <w:p w14:paraId="29DB5971" w14:textId="77777777" w:rsidR="000D281E" w:rsidRDefault="000D281E" w:rsidP="00CF5FC8">
                  <w:pPr>
                    <w:jc w:val="center"/>
                  </w:pPr>
                </w:p>
              </w:tc>
              <w:tc>
                <w:tcPr>
                  <w:tcW w:w="850" w:type="dxa"/>
                  <w:tcBorders>
                    <w:top w:val="single" w:sz="4" w:space="0" w:color="000000"/>
                  </w:tcBorders>
                  <w:shd w:val="clear" w:color="auto" w:fill="auto"/>
                </w:tcPr>
                <w:p w14:paraId="5139319E" w14:textId="77777777" w:rsidR="000D281E" w:rsidRDefault="00885845" w:rsidP="00CF5FC8">
                  <w:pPr>
                    <w:jc w:val="center"/>
                  </w:pPr>
                  <w:r>
                    <w:t>3</w:t>
                  </w:r>
                </w:p>
              </w:tc>
              <w:tc>
                <w:tcPr>
                  <w:tcW w:w="850" w:type="dxa"/>
                  <w:tcBorders>
                    <w:top w:val="single" w:sz="4" w:space="0" w:color="000000"/>
                  </w:tcBorders>
                  <w:shd w:val="clear" w:color="auto" w:fill="auto"/>
                </w:tcPr>
                <w:p w14:paraId="70F35735" w14:textId="77777777" w:rsidR="000D281E" w:rsidRDefault="000D281E" w:rsidP="00CF5FC8">
                  <w:pPr>
                    <w:jc w:val="center"/>
                  </w:pPr>
                </w:p>
              </w:tc>
              <w:tc>
                <w:tcPr>
                  <w:tcW w:w="397" w:type="dxa"/>
                  <w:shd w:val="clear" w:color="auto" w:fill="auto"/>
                </w:tcPr>
                <w:p w14:paraId="5D255343" w14:textId="77777777" w:rsidR="000D281E" w:rsidRDefault="000D281E" w:rsidP="00CF5FC8"/>
              </w:tc>
            </w:tr>
          </w:tbl>
          <w:p w14:paraId="552C276D" w14:textId="77777777" w:rsidR="000D281E" w:rsidRDefault="000D281E" w:rsidP="00CF5FC8">
            <w:pPr>
              <w:spacing w:after="0" w:line="240" w:lineRule="auto"/>
              <w:rPr>
                <w:color w:val="000000" w:themeColor="text1"/>
              </w:rPr>
            </w:pPr>
          </w:p>
        </w:tc>
      </w:tr>
    </w:tbl>
    <w:p w14:paraId="51723714" w14:textId="77777777" w:rsidR="00CF5FC8" w:rsidRDefault="00CF5FC8"/>
    <w:tbl>
      <w:tblPr>
        <w:tblW w:w="9026" w:type="dxa"/>
        <w:tblLook w:val="06A0" w:firstRow="1" w:lastRow="0" w:firstColumn="1" w:lastColumn="0" w:noHBand="1" w:noVBand="1"/>
      </w:tblPr>
      <w:tblGrid>
        <w:gridCol w:w="992"/>
        <w:gridCol w:w="3521"/>
        <w:gridCol w:w="992"/>
        <w:gridCol w:w="3521"/>
      </w:tblGrid>
      <w:tr w:rsidR="000D281E" w14:paraId="1E8C3B8A" w14:textId="77777777" w:rsidTr="00CF5FC8">
        <w:tc>
          <w:tcPr>
            <w:tcW w:w="992" w:type="dxa"/>
            <w:shd w:val="clear" w:color="auto" w:fill="auto"/>
          </w:tcPr>
          <w:p w14:paraId="1F8AFB83" w14:textId="77777777" w:rsidR="000D281E" w:rsidRDefault="00885845">
            <w:pPr>
              <w:rPr>
                <w:b/>
                <w:bCs/>
                <w:color w:val="4472C4" w:themeColor="accent1"/>
                <w:sz w:val="24"/>
                <w:szCs w:val="24"/>
              </w:rPr>
            </w:pPr>
            <w:r>
              <w:rPr>
                <w:noProof/>
                <w:lang w:eastAsia="de-CH"/>
              </w:rPr>
              <mc:AlternateContent>
                <mc:Choice Requires="wpg">
                  <w:drawing>
                    <wp:inline distT="0" distB="0" distL="0" distR="0" wp14:anchorId="2DD6EC3B" wp14:editId="07777777">
                      <wp:extent cx="501015" cy="295910"/>
                      <wp:effectExtent l="0" t="0" r="0" b="0"/>
                      <wp:docPr id="292" name="Group 292" descr="P1364C1T40#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699351407" name="Group 699351407"/>
                              <wpg:cNvGrpSpPr/>
                              <wpg:grpSpPr>
                                <a:xfrm>
                                  <a:off x="0" y="0"/>
                                  <a:ext cx="500400" cy="295200"/>
                                  <a:chOff x="0" y="0"/>
                                  <a:chExt cx="0" cy="0"/>
                                </a:xfrm>
                              </wpg:grpSpPr>
                              <wps:wsp>
                                <wps:cNvPr id="699351408" name="Rectangle 699351408"/>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409"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699351410"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699351411"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10DD0E61" id="Group 292" o:spid="_x0000_s1026" alt="P1364C1T40#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">
                      <v:group id="Group 699351407"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">
                        <v:rect id="Rectangle 699351408"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">
                          <v:imagedata r:id="rId10" o:title=""/>
                        </v:shape>
                      </v:group>
                      <w10:anchorlock/>
                    </v:group>
                  </w:pict>
                </mc:Fallback>
              </mc:AlternateContent>
            </w:r>
          </w:p>
        </w:tc>
        <w:tc>
          <w:tcPr>
            <w:tcW w:w="3521" w:type="dxa"/>
            <w:shd w:val="clear" w:color="auto" w:fill="auto"/>
          </w:tcPr>
          <w:p w14:paraId="68342FE7" w14:textId="77777777" w:rsidR="000D281E" w:rsidRDefault="000D281E" w:rsidP="00A3440F">
            <w:pPr>
              <w:numPr>
                <w:ilvl w:val="0"/>
                <w:numId w:val="15"/>
              </w:numPr>
              <w:spacing w:after="0" w:line="240" w:lineRule="auto"/>
              <w:ind w:left="714" w:hanging="357"/>
            </w:pPr>
          </w:p>
          <w:tbl>
            <w:tblPr>
              <w:tblW w:w="3343" w:type="dxa"/>
              <w:tblLook w:val="0400" w:firstRow="0" w:lastRow="0" w:firstColumn="0" w:lastColumn="0" w:noHBand="0" w:noVBand="1"/>
            </w:tblPr>
            <w:tblGrid>
              <w:gridCol w:w="396"/>
              <w:gridCol w:w="850"/>
              <w:gridCol w:w="850"/>
              <w:gridCol w:w="850"/>
              <w:gridCol w:w="397"/>
            </w:tblGrid>
            <w:tr w:rsidR="000D281E" w14:paraId="40776332" w14:textId="77777777">
              <w:trPr>
                <w:trHeight w:val="397"/>
              </w:trPr>
              <w:tc>
                <w:tcPr>
                  <w:tcW w:w="396" w:type="dxa"/>
                  <w:shd w:val="clear" w:color="auto" w:fill="auto"/>
                </w:tcPr>
                <w:p w14:paraId="107E9FD5" w14:textId="77777777" w:rsidR="000D281E" w:rsidRDefault="000D281E"/>
              </w:tc>
              <w:tc>
                <w:tcPr>
                  <w:tcW w:w="850" w:type="dxa"/>
                  <w:tcBorders>
                    <w:bottom w:val="single" w:sz="4" w:space="0" w:color="000000"/>
                  </w:tcBorders>
                  <w:shd w:val="clear" w:color="auto" w:fill="auto"/>
                  <w:vAlign w:val="bottom"/>
                </w:tcPr>
                <w:p w14:paraId="564A82CB" w14:textId="77777777" w:rsidR="000D281E" w:rsidRDefault="000D281E">
                  <w:pPr>
                    <w:jc w:val="center"/>
                  </w:pPr>
                </w:p>
              </w:tc>
              <w:tc>
                <w:tcPr>
                  <w:tcW w:w="850" w:type="dxa"/>
                  <w:tcBorders>
                    <w:bottom w:val="single" w:sz="4" w:space="0" w:color="000000"/>
                  </w:tcBorders>
                  <w:shd w:val="clear" w:color="auto" w:fill="auto"/>
                  <w:vAlign w:val="bottom"/>
                </w:tcPr>
                <w:p w14:paraId="3CE28D4A" w14:textId="77777777" w:rsidR="000D281E" w:rsidRDefault="000D281E">
                  <w:pPr>
                    <w:jc w:val="center"/>
                  </w:pPr>
                </w:p>
              </w:tc>
              <w:tc>
                <w:tcPr>
                  <w:tcW w:w="850" w:type="dxa"/>
                  <w:tcBorders>
                    <w:bottom w:val="single" w:sz="4" w:space="0" w:color="000000"/>
                  </w:tcBorders>
                  <w:shd w:val="clear" w:color="auto" w:fill="auto"/>
                  <w:vAlign w:val="bottom"/>
                </w:tcPr>
                <w:p w14:paraId="03E60B2D" w14:textId="77777777" w:rsidR="000D281E" w:rsidRDefault="000D281E">
                  <w:pPr>
                    <w:jc w:val="center"/>
                  </w:pPr>
                </w:p>
              </w:tc>
              <w:tc>
                <w:tcPr>
                  <w:tcW w:w="397" w:type="dxa"/>
                  <w:shd w:val="clear" w:color="auto" w:fill="auto"/>
                </w:tcPr>
                <w:p w14:paraId="41A1092D" w14:textId="77777777" w:rsidR="000D281E" w:rsidRDefault="000D281E"/>
              </w:tc>
            </w:tr>
            <w:tr w:rsidR="000D281E" w14:paraId="03CC5A65" w14:textId="77777777">
              <w:trPr>
                <w:trHeight w:val="680"/>
              </w:trPr>
              <w:tc>
                <w:tcPr>
                  <w:tcW w:w="396" w:type="dxa"/>
                  <w:tcBorders>
                    <w:right w:val="single" w:sz="4" w:space="0" w:color="000000"/>
                  </w:tcBorders>
                  <w:shd w:val="clear" w:color="auto" w:fill="auto"/>
                  <w:vAlign w:val="center"/>
                </w:tcPr>
                <w:p w14:paraId="63ACB6A2"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C8D472F"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E55097"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AE7378" w14:textId="77777777" w:rsidR="000D281E" w:rsidRDefault="00885845">
                  <w:pPr>
                    <w:jc w:val="center"/>
                  </w:pPr>
                  <w:r>
                    <w:rPr>
                      <w:noProof/>
                      <w:lang w:eastAsia="de-CH"/>
                    </w:rPr>
                    <w:drawing>
                      <wp:inline distT="0" distB="0" distL="0" distR="0" wp14:anchorId="55FFFEB3" wp14:editId="07777777">
                        <wp:extent cx="340995" cy="238760"/>
                        <wp:effectExtent l="0" t="0" r="0" b="0"/>
                        <wp:docPr id="293" name="Bild65" descr="P1375C2T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Bild65" descr="Macintosh HD:Users:lauraschiess:Documents:Laura Privat:Professor Arbeit:D.4:Tanne_1.jpg"/>
                                <pic:cNvPicPr>
                                  <a:picLocks noChangeAspect="1" noChangeArrowheads="1"/>
                                </pic:cNvPicPr>
                              </pic:nvPicPr>
                              <pic:blipFill>
                                <a:blip r:embed="rId94"/>
                                <a:stretch>
                                  <a:fillRect/>
                                </a:stretch>
                              </pic:blipFill>
                              <pic:spPr bwMode="auto">
                                <a:xfrm>
                                  <a:off x="0" y="0"/>
                                  <a:ext cx="340995" cy="238760"/>
                                </a:xfrm>
                                <a:prstGeom prst="rect">
                                  <a:avLst/>
                                </a:prstGeom>
                              </pic:spPr>
                            </pic:pic>
                          </a:graphicData>
                        </a:graphic>
                      </wp:inline>
                    </w:drawing>
                  </w:r>
                </w:p>
              </w:tc>
              <w:tc>
                <w:tcPr>
                  <w:tcW w:w="397" w:type="dxa"/>
                  <w:tcBorders>
                    <w:left w:val="single" w:sz="4" w:space="0" w:color="000000"/>
                  </w:tcBorders>
                  <w:shd w:val="clear" w:color="auto" w:fill="auto"/>
                  <w:vAlign w:val="center"/>
                </w:tcPr>
                <w:p w14:paraId="33CE2273" w14:textId="77777777" w:rsidR="000D281E" w:rsidRDefault="000D281E"/>
              </w:tc>
            </w:tr>
            <w:tr w:rsidR="000D281E" w14:paraId="07581EC8" w14:textId="77777777">
              <w:trPr>
                <w:trHeight w:val="680"/>
              </w:trPr>
              <w:tc>
                <w:tcPr>
                  <w:tcW w:w="396" w:type="dxa"/>
                  <w:tcBorders>
                    <w:right w:val="single" w:sz="4" w:space="0" w:color="000000"/>
                  </w:tcBorders>
                  <w:shd w:val="clear" w:color="auto" w:fill="auto"/>
                  <w:vAlign w:val="center"/>
                </w:tcPr>
                <w:p w14:paraId="1D63D2B4" w14:textId="77777777" w:rsidR="000D281E" w:rsidRDefault="00885845">
                  <w:pPr>
                    <w:jc w:val="right"/>
                  </w:pPr>
                  <w:r>
                    <w:t>2</w:t>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CA3B16"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F92296"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CBCB4C" w14:textId="77777777" w:rsidR="000D281E" w:rsidRDefault="000D281E">
                  <w:pPr>
                    <w:jc w:val="center"/>
                  </w:pPr>
                </w:p>
              </w:tc>
              <w:tc>
                <w:tcPr>
                  <w:tcW w:w="397" w:type="dxa"/>
                  <w:tcBorders>
                    <w:left w:val="single" w:sz="4" w:space="0" w:color="000000"/>
                  </w:tcBorders>
                  <w:shd w:val="clear" w:color="auto" w:fill="auto"/>
                  <w:vAlign w:val="center"/>
                </w:tcPr>
                <w:p w14:paraId="4FD71FBC" w14:textId="77777777" w:rsidR="000D281E" w:rsidRDefault="00885845">
                  <w:r>
                    <w:t>2</w:t>
                  </w:r>
                </w:p>
              </w:tc>
            </w:tr>
            <w:tr w:rsidR="000D281E" w14:paraId="5B48A671" w14:textId="77777777">
              <w:trPr>
                <w:trHeight w:val="680"/>
              </w:trPr>
              <w:tc>
                <w:tcPr>
                  <w:tcW w:w="396" w:type="dxa"/>
                  <w:tcBorders>
                    <w:right w:val="single" w:sz="4" w:space="0" w:color="000000"/>
                  </w:tcBorders>
                  <w:shd w:val="clear" w:color="auto" w:fill="auto"/>
                  <w:vAlign w:val="center"/>
                </w:tcPr>
                <w:p w14:paraId="675380AA"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D830042"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6CCE917"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0D96B49" w14:textId="77777777" w:rsidR="000D281E" w:rsidRDefault="000D281E">
                  <w:pPr>
                    <w:jc w:val="center"/>
                  </w:pPr>
                </w:p>
              </w:tc>
              <w:tc>
                <w:tcPr>
                  <w:tcW w:w="397" w:type="dxa"/>
                  <w:tcBorders>
                    <w:left w:val="single" w:sz="4" w:space="0" w:color="000000"/>
                  </w:tcBorders>
                  <w:shd w:val="clear" w:color="auto" w:fill="auto"/>
                  <w:vAlign w:val="center"/>
                </w:tcPr>
                <w:p w14:paraId="162343FA" w14:textId="77777777" w:rsidR="000D281E" w:rsidRDefault="000D281E"/>
              </w:tc>
            </w:tr>
            <w:tr w:rsidR="000D281E" w14:paraId="44CD0D84" w14:textId="77777777">
              <w:trPr>
                <w:trHeight w:val="397"/>
              </w:trPr>
              <w:tc>
                <w:tcPr>
                  <w:tcW w:w="396" w:type="dxa"/>
                  <w:shd w:val="clear" w:color="auto" w:fill="auto"/>
                </w:tcPr>
                <w:p w14:paraId="0E5EEF3F" w14:textId="77777777" w:rsidR="000D281E" w:rsidRDefault="000D281E"/>
              </w:tc>
              <w:tc>
                <w:tcPr>
                  <w:tcW w:w="850" w:type="dxa"/>
                  <w:tcBorders>
                    <w:top w:val="single" w:sz="4" w:space="0" w:color="000000"/>
                  </w:tcBorders>
                  <w:shd w:val="clear" w:color="auto" w:fill="auto"/>
                </w:tcPr>
                <w:p w14:paraId="017DFA3C" w14:textId="77777777" w:rsidR="000D281E" w:rsidRDefault="000D281E">
                  <w:pPr>
                    <w:jc w:val="center"/>
                  </w:pPr>
                </w:p>
              </w:tc>
              <w:tc>
                <w:tcPr>
                  <w:tcW w:w="850" w:type="dxa"/>
                  <w:tcBorders>
                    <w:top w:val="single" w:sz="4" w:space="0" w:color="000000"/>
                  </w:tcBorders>
                  <w:shd w:val="clear" w:color="auto" w:fill="auto"/>
                </w:tcPr>
                <w:p w14:paraId="486D2828" w14:textId="77777777" w:rsidR="000D281E" w:rsidRDefault="000D281E">
                  <w:pPr>
                    <w:jc w:val="center"/>
                  </w:pPr>
                </w:p>
              </w:tc>
              <w:tc>
                <w:tcPr>
                  <w:tcW w:w="850" w:type="dxa"/>
                  <w:tcBorders>
                    <w:top w:val="single" w:sz="4" w:space="0" w:color="000000"/>
                  </w:tcBorders>
                  <w:shd w:val="clear" w:color="auto" w:fill="auto"/>
                </w:tcPr>
                <w:p w14:paraId="6DE2FEB1" w14:textId="77777777" w:rsidR="000D281E" w:rsidRDefault="000D281E">
                  <w:pPr>
                    <w:jc w:val="center"/>
                  </w:pPr>
                </w:p>
              </w:tc>
              <w:tc>
                <w:tcPr>
                  <w:tcW w:w="397" w:type="dxa"/>
                  <w:shd w:val="clear" w:color="auto" w:fill="auto"/>
                </w:tcPr>
                <w:p w14:paraId="7287B6D4" w14:textId="77777777" w:rsidR="000D281E" w:rsidRDefault="000D281E"/>
              </w:tc>
            </w:tr>
          </w:tbl>
          <w:p w14:paraId="5022F28E" w14:textId="77777777" w:rsidR="000D281E" w:rsidRDefault="000D281E">
            <w:pPr>
              <w:spacing w:after="0" w:line="240" w:lineRule="auto"/>
              <w:rPr>
                <w:color w:val="000000" w:themeColor="text1"/>
              </w:rPr>
            </w:pPr>
          </w:p>
        </w:tc>
        <w:tc>
          <w:tcPr>
            <w:tcW w:w="992" w:type="dxa"/>
            <w:shd w:val="clear" w:color="auto" w:fill="auto"/>
          </w:tcPr>
          <w:p w14:paraId="6B7FF49D" w14:textId="77777777" w:rsidR="000D281E" w:rsidRDefault="00885845">
            <w:pPr>
              <w:rPr>
                <w:b/>
                <w:bCs/>
                <w:color w:val="4472C4" w:themeColor="accent1"/>
                <w:sz w:val="24"/>
                <w:szCs w:val="24"/>
              </w:rPr>
            </w:pPr>
            <w:r>
              <w:rPr>
                <w:noProof/>
                <w:lang w:eastAsia="de-CH"/>
              </w:rPr>
              <mc:AlternateContent>
                <mc:Choice Requires="wpg">
                  <w:drawing>
                    <wp:inline distT="0" distB="0" distL="0" distR="0" wp14:anchorId="348E9E36" wp14:editId="07777777">
                      <wp:extent cx="501015" cy="295910"/>
                      <wp:effectExtent l="0" t="0" r="0" b="0"/>
                      <wp:docPr id="294" name="Group 294" descr="P1397C3T40#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699351412" name="Group 699351412"/>
                              <wpg:cNvGrpSpPr/>
                              <wpg:grpSpPr>
                                <a:xfrm>
                                  <a:off x="0" y="0"/>
                                  <a:ext cx="500400" cy="295200"/>
                                  <a:chOff x="0" y="0"/>
                                  <a:chExt cx="0" cy="0"/>
                                </a:xfrm>
                              </wpg:grpSpPr>
                              <wps:wsp>
                                <wps:cNvPr id="699351413" name="Rectangle 699351413"/>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414"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699351415"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699351416"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1C19799E" id="Group 294" o:spid="_x0000_s1026" alt="P1397C3T40#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">
                      <v:group id="Group 699351412"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">
                        <v:rect id="Rectangle 699351413"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">
                          <v:imagedata r:id="rId10" o:title=""/>
                        </v:shape>
                      </v:group>
                      <w10:anchorlock/>
                    </v:group>
                  </w:pict>
                </mc:Fallback>
              </mc:AlternateContent>
            </w:r>
          </w:p>
        </w:tc>
        <w:tc>
          <w:tcPr>
            <w:tcW w:w="3521" w:type="dxa"/>
            <w:shd w:val="clear" w:color="auto" w:fill="auto"/>
          </w:tcPr>
          <w:p w14:paraId="4CC059DA" w14:textId="77777777" w:rsidR="000D281E" w:rsidRDefault="000D281E" w:rsidP="00A3440F">
            <w:pPr>
              <w:numPr>
                <w:ilvl w:val="0"/>
                <w:numId w:val="15"/>
              </w:numPr>
              <w:spacing w:after="0" w:line="240" w:lineRule="auto"/>
              <w:ind w:left="714" w:hanging="357"/>
            </w:pPr>
          </w:p>
          <w:tbl>
            <w:tblPr>
              <w:tblW w:w="3343" w:type="dxa"/>
              <w:tblLook w:val="0400" w:firstRow="0" w:lastRow="0" w:firstColumn="0" w:lastColumn="0" w:noHBand="0" w:noVBand="1"/>
            </w:tblPr>
            <w:tblGrid>
              <w:gridCol w:w="396"/>
              <w:gridCol w:w="850"/>
              <w:gridCol w:w="850"/>
              <w:gridCol w:w="850"/>
              <w:gridCol w:w="397"/>
            </w:tblGrid>
            <w:tr w:rsidR="000D281E" w14:paraId="6474E532" w14:textId="77777777">
              <w:trPr>
                <w:trHeight w:val="397"/>
              </w:trPr>
              <w:tc>
                <w:tcPr>
                  <w:tcW w:w="396" w:type="dxa"/>
                  <w:shd w:val="clear" w:color="auto" w:fill="auto"/>
                </w:tcPr>
                <w:p w14:paraId="41DA1215" w14:textId="77777777" w:rsidR="000D281E" w:rsidRDefault="000D281E"/>
              </w:tc>
              <w:tc>
                <w:tcPr>
                  <w:tcW w:w="850" w:type="dxa"/>
                  <w:tcBorders>
                    <w:bottom w:val="single" w:sz="4" w:space="0" w:color="000000"/>
                  </w:tcBorders>
                  <w:shd w:val="clear" w:color="auto" w:fill="auto"/>
                  <w:vAlign w:val="bottom"/>
                </w:tcPr>
                <w:p w14:paraId="4CF13355" w14:textId="77777777" w:rsidR="000D281E" w:rsidRDefault="000D281E">
                  <w:pPr>
                    <w:jc w:val="center"/>
                  </w:pPr>
                </w:p>
              </w:tc>
              <w:tc>
                <w:tcPr>
                  <w:tcW w:w="850" w:type="dxa"/>
                  <w:tcBorders>
                    <w:bottom w:val="single" w:sz="4" w:space="0" w:color="000000"/>
                  </w:tcBorders>
                  <w:shd w:val="clear" w:color="auto" w:fill="auto"/>
                  <w:vAlign w:val="bottom"/>
                </w:tcPr>
                <w:p w14:paraId="3DA529F9" w14:textId="77777777" w:rsidR="000D281E" w:rsidRDefault="000D281E">
                  <w:pPr>
                    <w:jc w:val="center"/>
                  </w:pPr>
                </w:p>
              </w:tc>
              <w:tc>
                <w:tcPr>
                  <w:tcW w:w="850" w:type="dxa"/>
                  <w:tcBorders>
                    <w:bottom w:val="single" w:sz="4" w:space="0" w:color="000000"/>
                  </w:tcBorders>
                  <w:shd w:val="clear" w:color="auto" w:fill="auto"/>
                  <w:vAlign w:val="bottom"/>
                </w:tcPr>
                <w:p w14:paraId="64E14F55" w14:textId="77777777" w:rsidR="000D281E" w:rsidRDefault="00885845">
                  <w:pPr>
                    <w:jc w:val="center"/>
                  </w:pPr>
                  <w:r>
                    <w:t>1</w:t>
                  </w:r>
                </w:p>
              </w:tc>
              <w:tc>
                <w:tcPr>
                  <w:tcW w:w="397" w:type="dxa"/>
                  <w:shd w:val="clear" w:color="auto" w:fill="auto"/>
                </w:tcPr>
                <w:p w14:paraId="6CD137CE" w14:textId="77777777" w:rsidR="000D281E" w:rsidRDefault="000D281E"/>
              </w:tc>
            </w:tr>
            <w:tr w:rsidR="000D281E" w14:paraId="07E4BC8B" w14:textId="77777777">
              <w:trPr>
                <w:trHeight w:val="680"/>
              </w:trPr>
              <w:tc>
                <w:tcPr>
                  <w:tcW w:w="396" w:type="dxa"/>
                  <w:tcBorders>
                    <w:right w:val="single" w:sz="4" w:space="0" w:color="000000"/>
                  </w:tcBorders>
                  <w:shd w:val="clear" w:color="auto" w:fill="auto"/>
                  <w:vAlign w:val="center"/>
                </w:tcPr>
                <w:p w14:paraId="34F1C49A"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956623"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5DBCD01"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F027B32" w14:textId="77777777" w:rsidR="000D281E" w:rsidRDefault="000D281E">
                  <w:pPr>
                    <w:jc w:val="center"/>
                  </w:pPr>
                </w:p>
              </w:tc>
              <w:tc>
                <w:tcPr>
                  <w:tcW w:w="397" w:type="dxa"/>
                  <w:tcBorders>
                    <w:left w:val="single" w:sz="4" w:space="0" w:color="000000"/>
                  </w:tcBorders>
                  <w:shd w:val="clear" w:color="auto" w:fill="auto"/>
                  <w:vAlign w:val="center"/>
                </w:tcPr>
                <w:p w14:paraId="63FF2D74" w14:textId="77777777" w:rsidR="000D281E" w:rsidRDefault="000D281E"/>
              </w:tc>
            </w:tr>
            <w:tr w:rsidR="000D281E" w14:paraId="39A728AC" w14:textId="77777777">
              <w:trPr>
                <w:trHeight w:val="680"/>
              </w:trPr>
              <w:tc>
                <w:tcPr>
                  <w:tcW w:w="396" w:type="dxa"/>
                  <w:tcBorders>
                    <w:right w:val="single" w:sz="4" w:space="0" w:color="000000"/>
                  </w:tcBorders>
                  <w:shd w:val="clear" w:color="auto" w:fill="auto"/>
                  <w:vAlign w:val="center"/>
                </w:tcPr>
                <w:p w14:paraId="18B4C29E" w14:textId="77777777" w:rsidR="000D281E" w:rsidRDefault="00885845">
                  <w:pPr>
                    <w:jc w:val="right"/>
                  </w:pPr>
                  <w:r>
                    <w:t>2</w:t>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CF3892"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787F392"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068C59" w14:textId="77777777" w:rsidR="000D281E" w:rsidRDefault="000D281E">
                  <w:pPr>
                    <w:jc w:val="center"/>
                  </w:pPr>
                </w:p>
              </w:tc>
              <w:tc>
                <w:tcPr>
                  <w:tcW w:w="397" w:type="dxa"/>
                  <w:tcBorders>
                    <w:left w:val="single" w:sz="4" w:space="0" w:color="000000"/>
                  </w:tcBorders>
                  <w:shd w:val="clear" w:color="auto" w:fill="auto"/>
                  <w:vAlign w:val="center"/>
                </w:tcPr>
                <w:p w14:paraId="341A276E" w14:textId="77777777" w:rsidR="000D281E" w:rsidRDefault="000D281E"/>
              </w:tc>
            </w:tr>
            <w:tr w:rsidR="000D281E" w14:paraId="53BACD0F" w14:textId="77777777">
              <w:trPr>
                <w:trHeight w:val="680"/>
              </w:trPr>
              <w:tc>
                <w:tcPr>
                  <w:tcW w:w="396" w:type="dxa"/>
                  <w:tcBorders>
                    <w:right w:val="single" w:sz="4" w:space="0" w:color="000000"/>
                  </w:tcBorders>
                  <w:shd w:val="clear" w:color="auto" w:fill="auto"/>
                  <w:vAlign w:val="center"/>
                </w:tcPr>
                <w:p w14:paraId="4AE6BDC3" w14:textId="77777777" w:rsidR="000D281E" w:rsidRDefault="000D281E">
                  <w:pPr>
                    <w:jc w:val="right"/>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CDA7058"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7BD492" w14:textId="77777777" w:rsidR="000D281E" w:rsidRDefault="000D281E">
                  <w:pPr>
                    <w:jc w:val="center"/>
                  </w:pP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1F4880" w14:textId="77777777" w:rsidR="000D281E" w:rsidRDefault="000D281E">
                  <w:pPr>
                    <w:jc w:val="center"/>
                  </w:pPr>
                </w:p>
              </w:tc>
              <w:tc>
                <w:tcPr>
                  <w:tcW w:w="397" w:type="dxa"/>
                  <w:tcBorders>
                    <w:left w:val="single" w:sz="4" w:space="0" w:color="000000"/>
                  </w:tcBorders>
                  <w:shd w:val="clear" w:color="auto" w:fill="auto"/>
                  <w:vAlign w:val="center"/>
                </w:tcPr>
                <w:p w14:paraId="0612E972" w14:textId="77777777" w:rsidR="000D281E" w:rsidRDefault="000D281E"/>
              </w:tc>
            </w:tr>
            <w:tr w:rsidR="000D281E" w14:paraId="6DEB9483" w14:textId="77777777">
              <w:trPr>
                <w:trHeight w:val="397"/>
              </w:trPr>
              <w:tc>
                <w:tcPr>
                  <w:tcW w:w="396" w:type="dxa"/>
                  <w:shd w:val="clear" w:color="auto" w:fill="auto"/>
                </w:tcPr>
                <w:p w14:paraId="4DFFF28C" w14:textId="77777777" w:rsidR="000D281E" w:rsidRDefault="000D281E"/>
              </w:tc>
              <w:tc>
                <w:tcPr>
                  <w:tcW w:w="850" w:type="dxa"/>
                  <w:tcBorders>
                    <w:top w:val="single" w:sz="4" w:space="0" w:color="000000"/>
                  </w:tcBorders>
                  <w:shd w:val="clear" w:color="auto" w:fill="auto"/>
                </w:tcPr>
                <w:p w14:paraId="66FCFE07" w14:textId="77777777" w:rsidR="000D281E" w:rsidRDefault="000D281E">
                  <w:pPr>
                    <w:jc w:val="center"/>
                  </w:pPr>
                </w:p>
              </w:tc>
              <w:tc>
                <w:tcPr>
                  <w:tcW w:w="850" w:type="dxa"/>
                  <w:tcBorders>
                    <w:top w:val="single" w:sz="4" w:space="0" w:color="000000"/>
                  </w:tcBorders>
                  <w:shd w:val="clear" w:color="auto" w:fill="auto"/>
                </w:tcPr>
                <w:p w14:paraId="0CE5CD97" w14:textId="77777777" w:rsidR="000D281E" w:rsidRDefault="000D281E">
                  <w:pPr>
                    <w:jc w:val="center"/>
                  </w:pPr>
                </w:p>
              </w:tc>
              <w:tc>
                <w:tcPr>
                  <w:tcW w:w="850" w:type="dxa"/>
                  <w:tcBorders>
                    <w:top w:val="single" w:sz="4" w:space="0" w:color="000000"/>
                  </w:tcBorders>
                  <w:shd w:val="clear" w:color="auto" w:fill="auto"/>
                </w:tcPr>
                <w:p w14:paraId="7FC42638" w14:textId="77777777" w:rsidR="000D281E" w:rsidRDefault="00885845">
                  <w:pPr>
                    <w:jc w:val="center"/>
                  </w:pPr>
                  <w:r>
                    <w:t>2</w:t>
                  </w:r>
                </w:p>
              </w:tc>
              <w:tc>
                <w:tcPr>
                  <w:tcW w:w="397" w:type="dxa"/>
                  <w:shd w:val="clear" w:color="auto" w:fill="auto"/>
                </w:tcPr>
                <w:p w14:paraId="33A0AE41" w14:textId="77777777" w:rsidR="000D281E" w:rsidRDefault="000D281E"/>
              </w:tc>
            </w:tr>
          </w:tbl>
          <w:p w14:paraId="061FEB43" w14:textId="77777777" w:rsidR="000D281E" w:rsidRDefault="000D281E">
            <w:pPr>
              <w:spacing w:after="0" w:line="276" w:lineRule="auto"/>
              <w:rPr>
                <w:color w:val="000000" w:themeColor="text1"/>
                <w:sz w:val="16"/>
                <w:szCs w:val="16"/>
              </w:rPr>
            </w:pPr>
          </w:p>
        </w:tc>
      </w:tr>
    </w:tbl>
    <w:p w14:paraId="1A6D6953" w14:textId="0E95D2A5" w:rsidR="000D281E" w:rsidRDefault="0589E6D8">
      <w:pPr>
        <w:keepNext/>
        <w:keepLines/>
        <w:pBdr>
          <w:top w:val="single" w:sz="4" w:space="10" w:color="4472C4"/>
          <w:left w:val="single" w:sz="4" w:space="4" w:color="4472C4"/>
          <w:bottom w:val="single" w:sz="4" w:space="10" w:color="4472C4"/>
          <w:right w:val="single" w:sz="4" w:space="4" w:color="4472C4"/>
        </w:pBdr>
        <w:spacing w:before="360" w:after="360"/>
        <w:rPr>
          <w:i/>
          <w:iCs/>
          <w:color w:val="4472C4" w:themeColor="accent1"/>
        </w:rPr>
      </w:pPr>
      <w:r w:rsidRPr="0589E6D8">
        <w:rPr>
          <w:b/>
          <w:bCs/>
          <w:i/>
          <w:iCs/>
          <w:color w:val="4472C4" w:themeColor="accent1"/>
        </w:rPr>
        <w:t>Was du wissen sollst</w:t>
      </w:r>
      <w:r w:rsidR="00885845">
        <w:br/>
      </w:r>
      <w:r w:rsidRPr="0589E6D8">
        <w:rPr>
          <w:i/>
          <w:iCs/>
          <w:color w:val="4472C4" w:themeColor="accent1"/>
        </w:rPr>
        <w:t xml:space="preserve">Wenn </w:t>
      </w:r>
      <w:r w:rsidR="00FC052F">
        <w:rPr>
          <w:i/>
          <w:iCs/>
          <w:color w:val="4472C4" w:themeColor="accent1"/>
        </w:rPr>
        <w:t>du</w:t>
      </w:r>
      <w:r w:rsidR="00FC052F" w:rsidRPr="0589E6D8">
        <w:rPr>
          <w:i/>
          <w:iCs/>
          <w:color w:val="4472C4" w:themeColor="accent1"/>
        </w:rPr>
        <w:t xml:space="preserve"> </w:t>
      </w:r>
      <w:r w:rsidRPr="0589E6D8">
        <w:rPr>
          <w:i/>
          <w:iCs/>
          <w:color w:val="4472C4" w:themeColor="accent1"/>
        </w:rPr>
        <w:t>die Regel kenn</w:t>
      </w:r>
      <w:r w:rsidR="00FC052F">
        <w:rPr>
          <w:i/>
          <w:iCs/>
          <w:color w:val="4472C4" w:themeColor="accent1"/>
        </w:rPr>
        <w:t>s</w:t>
      </w:r>
      <w:r w:rsidRPr="0589E6D8">
        <w:rPr>
          <w:i/>
          <w:iCs/>
          <w:color w:val="4472C4" w:themeColor="accent1"/>
        </w:rPr>
        <w:t xml:space="preserve">t, </w:t>
      </w:r>
      <w:r w:rsidR="00FC052F">
        <w:rPr>
          <w:i/>
          <w:iCs/>
          <w:color w:val="4472C4" w:themeColor="accent1"/>
        </w:rPr>
        <w:t>kannst du</w:t>
      </w:r>
      <w:r w:rsidR="0021381D" w:rsidRPr="0589E6D8">
        <w:rPr>
          <w:i/>
          <w:iCs/>
          <w:color w:val="4472C4" w:themeColor="accent1"/>
        </w:rPr>
        <w:t xml:space="preserve"> </w:t>
      </w:r>
      <w:r w:rsidRPr="0589E6D8">
        <w:rPr>
          <w:i/>
          <w:iCs/>
          <w:color w:val="4472C4" w:themeColor="accent1"/>
        </w:rPr>
        <w:t xml:space="preserve">aus </w:t>
      </w:r>
      <w:r w:rsidR="00FC052F">
        <w:rPr>
          <w:i/>
          <w:iCs/>
          <w:color w:val="4472C4" w:themeColor="accent1"/>
        </w:rPr>
        <w:t>wenigen Informationen</w:t>
      </w:r>
      <w:r w:rsidRPr="0589E6D8">
        <w:rPr>
          <w:i/>
          <w:iCs/>
          <w:color w:val="4472C4" w:themeColor="accent1"/>
        </w:rPr>
        <w:t xml:space="preserve"> </w:t>
      </w:r>
      <w:r w:rsidR="0021381D">
        <w:rPr>
          <w:i/>
          <w:iCs/>
          <w:color w:val="4472C4" w:themeColor="accent1"/>
        </w:rPr>
        <w:t xml:space="preserve">die restlichen Informationen </w:t>
      </w:r>
      <w:r w:rsidR="00FC052F">
        <w:rPr>
          <w:i/>
          <w:iCs/>
          <w:color w:val="4472C4" w:themeColor="accent1"/>
        </w:rPr>
        <w:t>ableiten</w:t>
      </w:r>
      <w:r w:rsidRPr="0589E6D8">
        <w:rPr>
          <w:i/>
          <w:iCs/>
          <w:color w:val="4472C4" w:themeColor="accent1"/>
        </w:rPr>
        <w:t xml:space="preserve">. Es ist manchmal erstaunlich, wie wenig </w:t>
      </w:r>
      <w:r w:rsidR="00FC052F">
        <w:rPr>
          <w:i/>
          <w:iCs/>
          <w:color w:val="4472C4" w:themeColor="accent1"/>
        </w:rPr>
        <w:t>du</w:t>
      </w:r>
      <w:r w:rsidR="00FC052F" w:rsidRPr="0589E6D8">
        <w:rPr>
          <w:i/>
          <w:iCs/>
          <w:color w:val="4472C4" w:themeColor="accent1"/>
        </w:rPr>
        <w:t xml:space="preserve"> </w:t>
      </w:r>
      <w:r w:rsidRPr="0589E6D8">
        <w:rPr>
          <w:i/>
          <w:iCs/>
          <w:color w:val="4472C4" w:themeColor="accent1"/>
        </w:rPr>
        <w:t>zu wissen brauch</w:t>
      </w:r>
      <w:r w:rsidR="00FC052F">
        <w:rPr>
          <w:i/>
          <w:iCs/>
          <w:color w:val="4472C4" w:themeColor="accent1"/>
        </w:rPr>
        <w:t>s</w:t>
      </w:r>
      <w:r w:rsidRPr="0589E6D8">
        <w:rPr>
          <w:i/>
          <w:iCs/>
          <w:color w:val="4472C4" w:themeColor="accent1"/>
        </w:rPr>
        <w:t xml:space="preserve">t, um das ganze Baumfeld zu bestimmen. </w:t>
      </w:r>
    </w:p>
    <w:p w14:paraId="32B5248E" w14:textId="77777777" w:rsidR="003D1C5E" w:rsidRDefault="003D1C5E" w:rsidP="003D1C5E"/>
    <w:tbl>
      <w:tblPr>
        <w:tblW w:w="0" w:type="auto"/>
        <w:tblLook w:val="06A0" w:firstRow="1" w:lastRow="0" w:firstColumn="1" w:lastColumn="0" w:noHBand="1" w:noVBand="1"/>
      </w:tblPr>
      <w:tblGrid>
        <w:gridCol w:w="5654"/>
        <w:gridCol w:w="3371"/>
      </w:tblGrid>
      <w:tr w:rsidR="0589E6D8" w14:paraId="7781D031" w14:textId="77777777" w:rsidTr="0589E6D8">
        <w:tc>
          <w:tcPr>
            <w:tcW w:w="5654" w:type="dxa"/>
            <w:shd w:val="clear" w:color="auto" w:fill="auto"/>
            <w:vAlign w:val="bottom"/>
          </w:tcPr>
          <w:p w14:paraId="30745BF8" w14:textId="24BEC9C7" w:rsidR="0589E6D8" w:rsidRDefault="0589E6D8" w:rsidP="00FC052F">
            <w:pPr>
              <w:rPr>
                <w:b/>
                <w:bCs/>
                <w:color w:val="4472C4" w:themeColor="accent1"/>
                <w:sz w:val="24"/>
                <w:szCs w:val="24"/>
              </w:rPr>
            </w:pPr>
            <w:r w:rsidRPr="0589E6D8">
              <w:rPr>
                <w:b/>
                <w:bCs/>
                <w:color w:val="4472C4" w:themeColor="accent1"/>
                <w:sz w:val="24"/>
                <w:szCs w:val="24"/>
              </w:rPr>
              <w:lastRenderedPageBreak/>
              <w:t xml:space="preserve">Aktivität </w:t>
            </w:r>
            <w:r w:rsidR="004F45C3">
              <w:rPr>
                <w:b/>
                <w:bCs/>
                <w:color w:val="4472C4" w:themeColor="accent1"/>
                <w:sz w:val="24"/>
                <w:szCs w:val="24"/>
              </w:rPr>
              <w:t>10</w:t>
            </w:r>
            <w:r w:rsidRPr="0589E6D8">
              <w:rPr>
                <w:b/>
                <w:bCs/>
                <w:color w:val="4472C4" w:themeColor="accent1"/>
                <w:sz w:val="24"/>
                <w:szCs w:val="24"/>
              </w:rPr>
              <w:t xml:space="preserve"> – Baum-Sudoku erstellen und lösen</w:t>
            </w:r>
          </w:p>
        </w:tc>
        <w:tc>
          <w:tcPr>
            <w:tcW w:w="3371" w:type="dxa"/>
            <w:shd w:val="clear" w:color="auto" w:fill="auto"/>
            <w:vAlign w:val="bottom"/>
          </w:tcPr>
          <w:p w14:paraId="121C3781" w14:textId="77777777" w:rsidR="0589E6D8" w:rsidRDefault="0589E6D8" w:rsidP="0589E6D8">
            <w:pPr>
              <w:jc w:val="right"/>
            </w:pPr>
            <w:r>
              <w:rPr>
                <w:noProof/>
                <w:lang w:eastAsia="de-CH"/>
              </w:rPr>
              <w:drawing>
                <wp:inline distT="0" distB="0" distL="0" distR="0" wp14:anchorId="6697F2F5" wp14:editId="56054F83">
                  <wp:extent cx="1062000" cy="561600"/>
                  <wp:effectExtent l="0" t="0" r="5080" b="0"/>
                  <wp:docPr id="1683429188" name="Bild15" descr="P1434C2T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15"/>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062000" cy="561600"/>
                          </a:xfrm>
                          <a:prstGeom prst="rect">
                            <a:avLst/>
                          </a:prstGeom>
                        </pic:spPr>
                      </pic:pic>
                    </a:graphicData>
                  </a:graphic>
                </wp:inline>
              </w:drawing>
            </w:r>
          </w:p>
        </w:tc>
      </w:tr>
    </w:tbl>
    <w:p w14:paraId="674BF6DF" w14:textId="7FCA1F31" w:rsidR="00F9641B" w:rsidRDefault="00485168" w:rsidP="00485168">
      <w:pPr>
        <w:tabs>
          <w:tab w:val="left" w:pos="3504"/>
        </w:tabs>
      </w:pPr>
      <w:r>
        <w:tab/>
      </w:r>
    </w:p>
    <w:p w14:paraId="32B3D6A6" w14:textId="23A1EB16" w:rsidR="000D281E" w:rsidRDefault="00F9641B">
      <w:r>
        <w:t>Arbeitet mit de</w:t>
      </w:r>
      <w:r w:rsidR="000A4664">
        <w:t>r</w:t>
      </w:r>
      <w:r>
        <w:t xml:space="preserve"> KV </w:t>
      </w:r>
      <w:r w:rsidR="000A4664">
        <w:t>19</w:t>
      </w:r>
      <w:r>
        <w:t>. Zeichnet</w:t>
      </w:r>
      <w:r w:rsidR="0589E6D8">
        <w:t xml:space="preserve"> oder </w:t>
      </w:r>
      <w:r w:rsidR="00FC052F">
        <w:t xml:space="preserve">legt </w:t>
      </w:r>
      <w:r w:rsidR="0589E6D8">
        <w:t xml:space="preserve">ein Baumfeld so, dass in jeder Reihe alle drei Baumhöhen vorkommen. Dann bestimmt </w:t>
      </w:r>
      <w:r w:rsidR="00651C7D">
        <w:t xml:space="preserve">ihr </w:t>
      </w:r>
      <w:r w:rsidR="0589E6D8">
        <w:t>die Zahlen</w:t>
      </w:r>
      <w:r w:rsidR="00FC052F">
        <w:t xml:space="preserve"> am </w:t>
      </w:r>
      <w:r w:rsidR="00067515">
        <w:t>Feldr</w:t>
      </w:r>
      <w:r w:rsidR="00FC052F">
        <w:t>and</w:t>
      </w:r>
      <w:r w:rsidR="0589E6D8">
        <w:t xml:space="preserve">, </w:t>
      </w:r>
      <w:r w:rsidR="00FC052F">
        <w:t xml:space="preserve">das heisst </w:t>
      </w:r>
      <w:r w:rsidR="0589E6D8">
        <w:t xml:space="preserve">wie viele Bäume aus </w:t>
      </w:r>
      <w:r w:rsidR="00651C7D">
        <w:t xml:space="preserve">den </w:t>
      </w:r>
      <w:r w:rsidR="0589E6D8">
        <w:t xml:space="preserve">einzelnen Positionen zu sehen sind. Danach </w:t>
      </w:r>
      <w:r w:rsidR="00651C7D">
        <w:t>bereitet ihr das Baum-Sudoku</w:t>
      </w:r>
      <w:r w:rsidR="0589E6D8">
        <w:t xml:space="preserve"> für eine andere Gruppe </w:t>
      </w:r>
      <w:r w:rsidR="00651C7D">
        <w:t>vor. Im Baum-Sudoku sollen</w:t>
      </w:r>
      <w:r w:rsidR="0589E6D8">
        <w:t xml:space="preserve"> höchstens 3 Bäume und </w:t>
      </w:r>
      <w:r w:rsidR="00651C7D">
        <w:t xml:space="preserve">am Feldrand höchstens </w:t>
      </w:r>
      <w:r w:rsidR="0589E6D8">
        <w:t xml:space="preserve">2 Zahlen stehen. </w:t>
      </w:r>
    </w:p>
    <w:p w14:paraId="75833FBF" w14:textId="77777777" w:rsidR="003D1C5E" w:rsidRDefault="0589E6D8">
      <w:r>
        <w:t>Man könnte auch diskutieren, ob die Aufgaben immer eindeutig lösbar sind oder ob es mehrere Lösungen gibt.</w:t>
      </w:r>
    </w:p>
    <w:p w14:paraId="73DE2DAF" w14:textId="162A72CF" w:rsidR="000D281E" w:rsidRDefault="00885845">
      <w:r>
        <w:br/>
      </w:r>
    </w:p>
    <w:p w14:paraId="3C086312" w14:textId="7CB211AA" w:rsidR="000D281E" w:rsidRDefault="00885845">
      <w:pPr>
        <w:keepNext/>
        <w:keepLines/>
        <w:rPr>
          <w:b/>
          <w:color w:val="4472C4"/>
          <w:sz w:val="24"/>
          <w:szCs w:val="24"/>
        </w:rPr>
      </w:pPr>
      <w:r>
        <w:rPr>
          <w:b/>
          <w:color w:val="4472C4"/>
          <w:sz w:val="24"/>
          <w:szCs w:val="24"/>
        </w:rPr>
        <w:t xml:space="preserve">Rätsel 32 – </w:t>
      </w:r>
      <w:r w:rsidR="00880CA6">
        <w:rPr>
          <w:b/>
          <w:color w:val="4472C4"/>
          <w:sz w:val="24"/>
          <w:szCs w:val="24"/>
        </w:rPr>
        <w:t>Reihen aus</w:t>
      </w:r>
      <w:r w:rsidR="007A7B9D">
        <w:rPr>
          <w:b/>
          <w:color w:val="4472C4"/>
          <w:sz w:val="24"/>
          <w:szCs w:val="24"/>
        </w:rPr>
        <w:t xml:space="preserve"> vier Bäumen</w:t>
      </w:r>
    </w:p>
    <w:p w14:paraId="1C6A91A3" w14:textId="641B6507" w:rsidR="000D281E" w:rsidRDefault="00885845">
      <w:r>
        <w:t>Die Biber pflanzen weiter</w:t>
      </w:r>
      <w:r w:rsidR="006006E1">
        <w:t>e</w:t>
      </w:r>
      <w:r>
        <w:t xml:space="preserve"> Bäume in Reihen, diesmal jeweils 4 Laubbäume in einer Reihe. In jeder Reihe befindet sich genau ein Baum der Höhe 1</w:t>
      </w:r>
      <w:r w:rsidR="004F1FE6" w:rsidRPr="004F1FE6">
        <w:rPr>
          <w:noProof/>
          <w:lang w:eastAsia="de-CH"/>
        </w:rPr>
        <w:drawing>
          <wp:inline distT="0" distB="0" distL="0" distR="0" wp14:anchorId="6CD4AE39" wp14:editId="0C940780">
            <wp:extent cx="194806" cy="182323"/>
            <wp:effectExtent l="0" t="0" r="0" b="8255"/>
            <wp:docPr id="2120746249" name="Picture 8" descr="P1441#yIS1">
              <a:extLst xmlns:a="http://schemas.openxmlformats.org/drawingml/2006/main">
                <a:ext uri="{FF2B5EF4-FFF2-40B4-BE49-F238E27FC236}">
                  <a16:creationId xmlns:a16="http://schemas.microsoft.com/office/drawing/2014/main" id="{FF61E841-AED0-4555-8D18-5A6CE6DB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F61E841-AED0-4555-8D18-5A6CE6DB6470}"/>
                        </a:ext>
                      </a:extLst>
                    </pic:cNvPr>
                    <pic:cNvPicPr>
                      <a:picLocks noChangeAspect="1"/>
                    </pic:cNvPicPr>
                  </pic:nvPicPr>
                  <pic:blipFill rotWithShape="1">
                    <a:blip r:embed="rId97"/>
                    <a:srcRect l="77649" t="52888"/>
                    <a:stretch/>
                  </pic:blipFill>
                  <pic:spPr>
                    <a:xfrm>
                      <a:off x="0" y="0"/>
                      <a:ext cx="220406" cy="206283"/>
                    </a:xfrm>
                    <a:prstGeom prst="rect">
                      <a:avLst/>
                    </a:prstGeom>
                  </pic:spPr>
                </pic:pic>
              </a:graphicData>
            </a:graphic>
          </wp:inline>
        </w:drawing>
      </w:r>
      <w:r>
        <w:t>, ein Baum der Höhe 2</w:t>
      </w:r>
      <w:r w:rsidR="004F1FE6" w:rsidRPr="004F1FE6">
        <w:rPr>
          <w:noProof/>
          <w:lang w:eastAsia="de-CH"/>
        </w:rPr>
        <w:drawing>
          <wp:inline distT="0" distB="0" distL="0" distR="0" wp14:anchorId="1DC967E6" wp14:editId="7CB47626">
            <wp:extent cx="195920" cy="253985"/>
            <wp:effectExtent l="0" t="0" r="0" b="0"/>
            <wp:docPr id="2120746260" name="Picture 28" descr="P1441#yIS2">
              <a:extLst xmlns:a="http://schemas.openxmlformats.org/drawingml/2006/main">
                <a:ext uri="{FF2B5EF4-FFF2-40B4-BE49-F238E27FC236}">
                  <a16:creationId xmlns:a16="http://schemas.microsoft.com/office/drawing/2014/main" id="{C2CADF86-0740-4493-898A-84B32E9E4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2CADF86-0740-4493-898A-84B32E9E4109}"/>
                        </a:ext>
                      </a:extLst>
                    </pic:cNvPr>
                    <pic:cNvPicPr>
                      <a:picLocks noChangeAspect="1"/>
                    </pic:cNvPicPr>
                  </pic:nvPicPr>
                  <pic:blipFill rotWithShape="1">
                    <a:blip r:embed="rId97"/>
                    <a:srcRect t="34744" r="77649"/>
                    <a:stretch/>
                  </pic:blipFill>
                  <pic:spPr>
                    <a:xfrm flipH="1">
                      <a:off x="0" y="0"/>
                      <a:ext cx="224894" cy="291546"/>
                    </a:xfrm>
                    <a:prstGeom prst="rect">
                      <a:avLst/>
                    </a:prstGeom>
                  </pic:spPr>
                </pic:pic>
              </a:graphicData>
            </a:graphic>
          </wp:inline>
        </w:drawing>
      </w:r>
      <w:r>
        <w:t>, ein Baum der Höhe 3</w:t>
      </w:r>
      <w:r w:rsidR="004F1FE6" w:rsidRPr="004F1FE6">
        <w:rPr>
          <w:noProof/>
          <w:lang w:eastAsia="de-CH"/>
        </w:rPr>
        <w:drawing>
          <wp:inline distT="0" distB="0" distL="0" distR="0" wp14:anchorId="2A0DAA8D" wp14:editId="77407D43">
            <wp:extent cx="210710" cy="307634"/>
            <wp:effectExtent l="0" t="0" r="0" b="0"/>
            <wp:docPr id="2120746261" name="Picture 18" descr="P1441#yIS3">
              <a:extLst xmlns:a="http://schemas.openxmlformats.org/drawingml/2006/main">
                <a:ext uri="{FF2B5EF4-FFF2-40B4-BE49-F238E27FC236}">
                  <a16:creationId xmlns:a16="http://schemas.microsoft.com/office/drawing/2014/main" id="{C1C0627C-D3F1-401E-9F10-3430AAAD8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1C0627C-D3F1-401E-9F10-3430AAAD87D0}"/>
                        </a:ext>
                      </a:extLst>
                    </pic:cNvPr>
                    <pic:cNvPicPr>
                      <a:picLocks noChangeAspect="1"/>
                    </pic:cNvPicPr>
                  </pic:nvPicPr>
                  <pic:blipFill rotWithShape="1">
                    <a:blip r:embed="rId97"/>
                    <a:srcRect l="51611" t="18035" r="23462"/>
                    <a:stretch/>
                  </pic:blipFill>
                  <pic:spPr>
                    <a:xfrm>
                      <a:off x="0" y="0"/>
                      <a:ext cx="242842" cy="354546"/>
                    </a:xfrm>
                    <a:prstGeom prst="rect">
                      <a:avLst/>
                    </a:prstGeom>
                  </pic:spPr>
                </pic:pic>
              </a:graphicData>
            </a:graphic>
          </wp:inline>
        </w:drawing>
      </w:r>
      <w:r>
        <w:t xml:space="preserve"> und ein Baum der Höhe 4</w:t>
      </w:r>
      <w:r w:rsidR="004F1FE6" w:rsidRPr="004F1FE6">
        <w:rPr>
          <w:noProof/>
          <w:lang w:eastAsia="de-CH"/>
        </w:rPr>
        <w:drawing>
          <wp:inline distT="0" distB="0" distL="0" distR="0" wp14:anchorId="6DC1A682" wp14:editId="0092029F">
            <wp:extent cx="219599" cy="391156"/>
            <wp:effectExtent l="0" t="0" r="9525" b="0"/>
            <wp:docPr id="2120746240" name="Picture 16" descr="P1441#yIS4">
              <a:extLst xmlns:a="http://schemas.openxmlformats.org/drawingml/2006/main">
                <a:ext uri="{FF2B5EF4-FFF2-40B4-BE49-F238E27FC236}">
                  <a16:creationId xmlns:a16="http://schemas.microsoft.com/office/drawing/2014/main" id="{E7C75AF1-C289-4922-ACB9-EEC0FBECC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7C75AF1-C289-4922-ACB9-EEC0FBECC41B}"/>
                        </a:ext>
                      </a:extLst>
                    </pic:cNvPr>
                    <pic:cNvPicPr>
                      <a:picLocks noChangeAspect="1"/>
                    </pic:cNvPicPr>
                  </pic:nvPicPr>
                  <pic:blipFill rotWithShape="1">
                    <a:blip r:embed="rId97"/>
                    <a:srcRect l="25800" r="49273"/>
                    <a:stretch/>
                  </pic:blipFill>
                  <pic:spPr>
                    <a:xfrm>
                      <a:off x="0" y="0"/>
                      <a:ext cx="233447" cy="415823"/>
                    </a:xfrm>
                    <a:prstGeom prst="rect">
                      <a:avLst/>
                    </a:prstGeom>
                  </pic:spPr>
                </pic:pic>
              </a:graphicData>
            </a:graphic>
          </wp:inline>
        </w:drawing>
      </w:r>
      <w:r>
        <w:t xml:space="preserve">. </w:t>
      </w:r>
    </w:p>
    <w:p w14:paraId="66C82AA8" w14:textId="77777777" w:rsidR="000D281E" w:rsidRDefault="00885845">
      <w:r>
        <w:rPr>
          <w:noProof/>
          <w:lang w:eastAsia="de-CH"/>
        </w:rPr>
        <w:drawing>
          <wp:inline distT="0" distB="0" distL="0" distR="0" wp14:anchorId="4C24507E" wp14:editId="07777777">
            <wp:extent cx="5731510" cy="1269365"/>
            <wp:effectExtent l="0" t="0" r="0" b="0"/>
            <wp:docPr id="299" name="image269.png" descr="P14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69.png"/>
                    <pic:cNvPicPr>
                      <a:picLocks noChangeAspect="1" noChangeArrowheads="1"/>
                    </pic:cNvPicPr>
                  </pic:nvPicPr>
                  <pic:blipFill>
                    <a:blip r:embed="rId98"/>
                    <a:stretch>
                      <a:fillRect/>
                    </a:stretch>
                  </pic:blipFill>
                  <pic:spPr bwMode="auto">
                    <a:xfrm>
                      <a:off x="0" y="0"/>
                      <a:ext cx="5731510" cy="1269365"/>
                    </a:xfrm>
                    <a:prstGeom prst="rect">
                      <a:avLst/>
                    </a:prstGeom>
                  </pic:spPr>
                </pic:pic>
              </a:graphicData>
            </a:graphic>
          </wp:inline>
        </w:drawing>
      </w:r>
    </w:p>
    <w:p w14:paraId="5F0115D0" w14:textId="190F0A95" w:rsidR="0589E6D8" w:rsidRDefault="0589E6D8" w:rsidP="0589E6D8">
      <w:r>
        <w:t xml:space="preserve">Wenn die Bäume </w:t>
      </w:r>
      <w:r w:rsidR="006006E1">
        <w:t xml:space="preserve">von der Seite </w:t>
      </w:r>
      <w:r w:rsidR="00B81FE1">
        <w:t>angeschaut werden</w:t>
      </w:r>
      <w:r>
        <w:t xml:space="preserve">, </w:t>
      </w:r>
      <w:r w:rsidR="00B81FE1">
        <w:t>sind nur diejenigen</w:t>
      </w:r>
      <w:r w:rsidR="00067515">
        <w:t xml:space="preserve"> Bäume</w:t>
      </w:r>
      <w:r w:rsidR="00B81FE1">
        <w:t xml:space="preserve"> zu sehen</w:t>
      </w:r>
      <w:r>
        <w:t xml:space="preserve">, die nicht hinter grösseren versteckt sind. </w:t>
      </w:r>
      <w:r w:rsidR="006006E1">
        <w:t xml:space="preserve">Biber </w:t>
      </w:r>
      <w:r>
        <w:t xml:space="preserve">Alfons sieht zwei Bäume (von </w:t>
      </w:r>
      <w:r w:rsidR="00067515">
        <w:t xml:space="preserve">der </w:t>
      </w:r>
      <w:r>
        <w:t>Höhe 2 und 4)</w:t>
      </w:r>
      <w:r w:rsidR="006006E1">
        <w:t>,</w:t>
      </w:r>
      <w:r w:rsidR="00B81FE1">
        <w:t xml:space="preserve"> </w:t>
      </w:r>
      <w:r w:rsidR="006006E1">
        <w:t xml:space="preserve">Biberin </w:t>
      </w:r>
      <w:r>
        <w:t xml:space="preserve">Maria sieht drei Bäume (von </w:t>
      </w:r>
      <w:r w:rsidR="00067515">
        <w:t xml:space="preserve">der </w:t>
      </w:r>
      <w:r>
        <w:t xml:space="preserve">Höhe 1, 3 und 4). </w:t>
      </w:r>
    </w:p>
    <w:p w14:paraId="4C4E2C34" w14:textId="00AFD4BD" w:rsidR="000D281E" w:rsidRDefault="00885845">
      <w:r>
        <w:t xml:space="preserve">Bestimme die Baumreihen aus den folgenden Informationen. </w:t>
      </w:r>
      <w:r w:rsidR="00CD1E89">
        <w:t>Arbeite dazu mit de</w:t>
      </w:r>
      <w:r w:rsidR="00961226">
        <w:t>r</w:t>
      </w:r>
      <w:r w:rsidR="00CD1E89">
        <w:t xml:space="preserve"> KV </w:t>
      </w:r>
      <w:r w:rsidR="000A4664">
        <w:t>20</w:t>
      </w:r>
      <w:r w:rsidR="00961226">
        <w:t xml:space="preserve"> und schneide die Bäume aus </w:t>
      </w:r>
      <w:r w:rsidR="00CD1E89">
        <w:t xml:space="preserve">oder bilde die Baumreihe mit Legosteinen, falls vorhanden. </w:t>
      </w:r>
      <w:r w:rsidR="006006E1">
        <w:t>Die kannst die Baumreihe</w:t>
      </w:r>
      <w:r w:rsidR="00067515">
        <w:t>n</w:t>
      </w:r>
      <w:r w:rsidR="006006E1">
        <w:t xml:space="preserve"> aber auch auf </w:t>
      </w:r>
      <w:r w:rsidR="00A53D48">
        <w:t xml:space="preserve">einem Blatt </w:t>
      </w:r>
      <w:r w:rsidR="006006E1">
        <w:t>aufzeichnen</w:t>
      </w:r>
      <w:r>
        <w:t>.</w:t>
      </w:r>
    </w:p>
    <w:tbl>
      <w:tblPr>
        <w:tblW w:w="6030" w:type="dxa"/>
        <w:tblLook w:val="06A0" w:firstRow="1" w:lastRow="0" w:firstColumn="1" w:lastColumn="0" w:noHBand="1" w:noVBand="1"/>
      </w:tblPr>
      <w:tblGrid>
        <w:gridCol w:w="991"/>
        <w:gridCol w:w="630"/>
        <w:gridCol w:w="735"/>
        <w:gridCol w:w="675"/>
        <w:gridCol w:w="720"/>
        <w:gridCol w:w="676"/>
        <w:gridCol w:w="689"/>
        <w:gridCol w:w="914"/>
      </w:tblGrid>
      <w:tr w:rsidR="000D281E" w14:paraId="6E31E1E3" w14:textId="77777777" w:rsidTr="003D1C5E">
        <w:tc>
          <w:tcPr>
            <w:tcW w:w="991" w:type="dxa"/>
            <w:shd w:val="clear" w:color="auto" w:fill="auto"/>
            <w:vAlign w:val="center"/>
          </w:tcPr>
          <w:p w14:paraId="4631F88E" w14:textId="77777777" w:rsidR="000D281E" w:rsidRDefault="00885845">
            <w:pPr>
              <w:jc w:val="center"/>
              <w:rPr>
                <w:b/>
                <w:bCs/>
                <w:color w:val="4471C4"/>
                <w:sz w:val="24"/>
                <w:szCs w:val="24"/>
              </w:rPr>
            </w:pPr>
            <w:r>
              <w:rPr>
                <w:noProof/>
                <w:lang w:eastAsia="de-CH"/>
              </w:rPr>
              <w:drawing>
                <wp:inline distT="0" distB="0" distL="0" distR="0" wp14:anchorId="5B148692" wp14:editId="07777777">
                  <wp:extent cx="208280" cy="337820"/>
                  <wp:effectExtent l="0" t="0" r="0" b="0"/>
                  <wp:docPr id="300" name="Bild66" descr="P1445C1T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Bild66"/>
                          <pic:cNvPicPr>
                            <a:picLocks noChangeAspect="1" noChangeArrowheads="1"/>
                          </pic:cNvPicPr>
                        </pic:nvPicPr>
                        <pic:blipFill>
                          <a:blip r:embed="rId8"/>
                          <a:stretch>
                            <a:fillRect/>
                          </a:stretch>
                        </pic:blipFill>
                        <pic:spPr bwMode="auto">
                          <a:xfrm>
                            <a:off x="0" y="0"/>
                            <a:ext cx="208280" cy="337820"/>
                          </a:xfrm>
                          <a:prstGeom prst="rect">
                            <a:avLst/>
                          </a:prstGeom>
                        </pic:spPr>
                      </pic:pic>
                    </a:graphicData>
                  </a:graphic>
                </wp:inline>
              </w:drawing>
            </w:r>
          </w:p>
        </w:tc>
        <w:tc>
          <w:tcPr>
            <w:tcW w:w="630" w:type="dxa"/>
            <w:shd w:val="clear" w:color="auto" w:fill="auto"/>
            <w:vAlign w:val="center"/>
          </w:tcPr>
          <w:p w14:paraId="7418757F" w14:textId="77777777" w:rsidR="000D281E" w:rsidRDefault="00885845">
            <w:pPr>
              <w:jc w:val="center"/>
            </w:pPr>
            <w:r>
              <w:t>i)</w:t>
            </w:r>
          </w:p>
        </w:tc>
        <w:tc>
          <w:tcPr>
            <w:tcW w:w="735" w:type="dxa"/>
            <w:shd w:val="clear" w:color="auto" w:fill="auto"/>
            <w:vAlign w:val="center"/>
          </w:tcPr>
          <w:p w14:paraId="407C8D68" w14:textId="77777777" w:rsidR="000D281E" w:rsidRDefault="00885845">
            <w:pPr>
              <w:jc w:val="center"/>
            </w:pPr>
            <w:r>
              <w:t>1 |</w:t>
            </w:r>
          </w:p>
        </w:tc>
        <w:tc>
          <w:tcPr>
            <w:tcW w:w="675" w:type="dxa"/>
            <w:shd w:val="clear" w:color="auto" w:fill="auto"/>
            <w:vAlign w:val="center"/>
          </w:tcPr>
          <w:p w14:paraId="278E4F4D" w14:textId="77777777" w:rsidR="000D281E" w:rsidRDefault="00885845">
            <w:pPr>
              <w:jc w:val="center"/>
            </w:pPr>
            <w:r>
              <w:t xml:space="preserve">? </w:t>
            </w:r>
          </w:p>
        </w:tc>
        <w:tc>
          <w:tcPr>
            <w:tcW w:w="720" w:type="dxa"/>
            <w:shd w:val="clear" w:color="auto" w:fill="auto"/>
            <w:vAlign w:val="center"/>
          </w:tcPr>
          <w:p w14:paraId="24DDC67D" w14:textId="77777777" w:rsidR="000D281E" w:rsidRDefault="00885845">
            <w:pPr>
              <w:jc w:val="center"/>
            </w:pPr>
            <w:r>
              <w:t>?</w:t>
            </w:r>
          </w:p>
        </w:tc>
        <w:tc>
          <w:tcPr>
            <w:tcW w:w="676" w:type="dxa"/>
            <w:shd w:val="clear" w:color="auto" w:fill="auto"/>
            <w:vAlign w:val="center"/>
          </w:tcPr>
          <w:p w14:paraId="78E9676E" w14:textId="77777777" w:rsidR="000D281E" w:rsidRDefault="00885845">
            <w:pPr>
              <w:jc w:val="center"/>
            </w:pPr>
            <w:r>
              <w:t>?</w:t>
            </w:r>
          </w:p>
        </w:tc>
        <w:tc>
          <w:tcPr>
            <w:tcW w:w="689" w:type="dxa"/>
            <w:shd w:val="clear" w:color="auto" w:fill="auto"/>
            <w:vAlign w:val="center"/>
          </w:tcPr>
          <w:p w14:paraId="3A1C3EF1" w14:textId="77777777" w:rsidR="000D281E" w:rsidRDefault="00885845">
            <w:pPr>
              <w:jc w:val="center"/>
            </w:pPr>
            <w:r>
              <w:t>?</w:t>
            </w:r>
          </w:p>
        </w:tc>
        <w:tc>
          <w:tcPr>
            <w:tcW w:w="914" w:type="dxa"/>
            <w:shd w:val="clear" w:color="auto" w:fill="auto"/>
            <w:vAlign w:val="center"/>
          </w:tcPr>
          <w:p w14:paraId="583E9A90" w14:textId="77777777" w:rsidR="000D281E" w:rsidRDefault="00885845">
            <w:pPr>
              <w:jc w:val="center"/>
            </w:pPr>
            <w:r>
              <w:t>| 4</w:t>
            </w:r>
          </w:p>
        </w:tc>
      </w:tr>
      <w:tr w:rsidR="000D281E" w14:paraId="5C4BF2DC" w14:textId="77777777" w:rsidTr="003D1C5E">
        <w:tc>
          <w:tcPr>
            <w:tcW w:w="991" w:type="dxa"/>
            <w:shd w:val="clear" w:color="auto" w:fill="auto"/>
            <w:vAlign w:val="center"/>
          </w:tcPr>
          <w:p w14:paraId="4AF909B0" w14:textId="77777777" w:rsidR="000D281E" w:rsidRDefault="00885845">
            <w:pPr>
              <w:jc w:val="center"/>
              <w:rPr>
                <w:b/>
                <w:bCs/>
                <w:color w:val="4471C4"/>
                <w:sz w:val="24"/>
                <w:szCs w:val="24"/>
              </w:rPr>
            </w:pPr>
            <w:r>
              <w:rPr>
                <w:noProof/>
                <w:lang w:eastAsia="de-CH"/>
              </w:rPr>
              <mc:AlternateContent>
                <mc:Choice Requires="wpg">
                  <w:drawing>
                    <wp:inline distT="0" distB="0" distL="0" distR="0" wp14:anchorId="0A9FB7DB" wp14:editId="07777777">
                      <wp:extent cx="353695" cy="306705"/>
                      <wp:effectExtent l="0" t="0" r="0" b="0"/>
                      <wp:docPr id="301" name="Group 301" descr="P1454C9T42#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699351417" name="Group 699351417"/>
                              <wpg:cNvGrpSpPr/>
                              <wpg:grpSpPr>
                                <a:xfrm>
                                  <a:off x="0" y="0"/>
                                  <a:ext cx="353160" cy="306000"/>
                                  <a:chOff x="0" y="0"/>
                                  <a:chExt cx="0" cy="0"/>
                                </a:xfrm>
                              </wpg:grpSpPr>
                              <wps:wsp>
                                <wps:cNvPr id="699351418" name="Rectangle 699351418"/>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419"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699351420"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7FEBA6AD" id="Group 301" o:spid="_x0000_s1026" alt="P1454C9T42#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&#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">
                      <v:group id="Group 699351417"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">
                        <v:rect id="Rectangle 699351418"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">
                          <v:imagedata r:id="rId10" o:title=""/>
                        </v:shape>
                      </v:group>
                      <w10:anchorlock/>
                    </v:group>
                  </w:pict>
                </mc:Fallback>
              </mc:AlternateContent>
            </w:r>
          </w:p>
        </w:tc>
        <w:tc>
          <w:tcPr>
            <w:tcW w:w="630" w:type="dxa"/>
            <w:shd w:val="clear" w:color="auto" w:fill="auto"/>
            <w:vAlign w:val="center"/>
          </w:tcPr>
          <w:p w14:paraId="7FBC25DC" w14:textId="77777777" w:rsidR="000D281E" w:rsidRDefault="00885845">
            <w:pPr>
              <w:jc w:val="center"/>
            </w:pPr>
            <w:r>
              <w:t>ii)</w:t>
            </w:r>
          </w:p>
        </w:tc>
        <w:tc>
          <w:tcPr>
            <w:tcW w:w="735" w:type="dxa"/>
            <w:shd w:val="clear" w:color="auto" w:fill="auto"/>
            <w:vAlign w:val="center"/>
          </w:tcPr>
          <w:p w14:paraId="19187E94" w14:textId="77777777" w:rsidR="000D281E" w:rsidRDefault="00885845">
            <w:pPr>
              <w:jc w:val="center"/>
            </w:pPr>
            <w:r>
              <w:t>2 |</w:t>
            </w:r>
          </w:p>
        </w:tc>
        <w:tc>
          <w:tcPr>
            <w:tcW w:w="675" w:type="dxa"/>
            <w:shd w:val="clear" w:color="auto" w:fill="auto"/>
            <w:vAlign w:val="center"/>
          </w:tcPr>
          <w:p w14:paraId="4885100A" w14:textId="49C1CACE" w:rsidR="000D281E" w:rsidRDefault="004F1FE6">
            <w:pPr>
              <w:jc w:val="center"/>
            </w:pPr>
            <w:r w:rsidRPr="004F1FE6">
              <w:rPr>
                <w:noProof/>
                <w:lang w:eastAsia="de-CH"/>
              </w:rPr>
              <w:drawing>
                <wp:inline distT="0" distB="0" distL="0" distR="0" wp14:anchorId="2A8E28D7" wp14:editId="2AC17814">
                  <wp:extent cx="194806" cy="182323"/>
                  <wp:effectExtent l="0" t="0" r="0" b="8255"/>
                  <wp:docPr id="2120746250" name="Picture 8" descr="P1457C12T42#yIS1">
                    <a:extLst xmlns:a="http://schemas.openxmlformats.org/drawingml/2006/main">
                      <a:ext uri="{FF2B5EF4-FFF2-40B4-BE49-F238E27FC236}">
                        <a16:creationId xmlns:a16="http://schemas.microsoft.com/office/drawing/2014/main" id="{FF61E841-AED0-4555-8D18-5A6CE6DB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F61E841-AED0-4555-8D18-5A6CE6DB6470}"/>
                              </a:ext>
                            </a:extLst>
                          </pic:cNvPr>
                          <pic:cNvPicPr>
                            <a:picLocks noChangeAspect="1"/>
                          </pic:cNvPicPr>
                        </pic:nvPicPr>
                        <pic:blipFill rotWithShape="1">
                          <a:blip r:embed="rId97"/>
                          <a:srcRect l="77649" t="52888"/>
                          <a:stretch/>
                        </pic:blipFill>
                        <pic:spPr>
                          <a:xfrm>
                            <a:off x="0" y="0"/>
                            <a:ext cx="220406" cy="206283"/>
                          </a:xfrm>
                          <a:prstGeom prst="rect">
                            <a:avLst/>
                          </a:prstGeom>
                        </pic:spPr>
                      </pic:pic>
                    </a:graphicData>
                  </a:graphic>
                </wp:inline>
              </w:drawing>
            </w:r>
          </w:p>
        </w:tc>
        <w:tc>
          <w:tcPr>
            <w:tcW w:w="720" w:type="dxa"/>
            <w:shd w:val="clear" w:color="auto" w:fill="auto"/>
            <w:vAlign w:val="center"/>
          </w:tcPr>
          <w:p w14:paraId="3CB3CD11" w14:textId="77777777" w:rsidR="000D281E" w:rsidRDefault="00885845">
            <w:pPr>
              <w:jc w:val="center"/>
            </w:pPr>
            <w:r>
              <w:t>?</w:t>
            </w:r>
          </w:p>
        </w:tc>
        <w:tc>
          <w:tcPr>
            <w:tcW w:w="676" w:type="dxa"/>
            <w:shd w:val="clear" w:color="auto" w:fill="auto"/>
            <w:vAlign w:val="center"/>
          </w:tcPr>
          <w:p w14:paraId="5808C9CB" w14:textId="77777777" w:rsidR="000D281E" w:rsidRDefault="00885845">
            <w:pPr>
              <w:jc w:val="center"/>
            </w:pPr>
            <w:r>
              <w:t>?</w:t>
            </w:r>
          </w:p>
        </w:tc>
        <w:tc>
          <w:tcPr>
            <w:tcW w:w="689" w:type="dxa"/>
            <w:shd w:val="clear" w:color="auto" w:fill="auto"/>
            <w:vAlign w:val="center"/>
          </w:tcPr>
          <w:p w14:paraId="5BFC5A7C" w14:textId="77777777" w:rsidR="000D281E" w:rsidRDefault="00885845">
            <w:pPr>
              <w:jc w:val="center"/>
            </w:pPr>
            <w:r>
              <w:t>?</w:t>
            </w:r>
          </w:p>
        </w:tc>
        <w:tc>
          <w:tcPr>
            <w:tcW w:w="914" w:type="dxa"/>
            <w:shd w:val="clear" w:color="auto" w:fill="auto"/>
            <w:vAlign w:val="center"/>
          </w:tcPr>
          <w:p w14:paraId="1EC95D12" w14:textId="77777777" w:rsidR="000D281E" w:rsidRDefault="00885845">
            <w:pPr>
              <w:jc w:val="center"/>
            </w:pPr>
            <w:r>
              <w:rPr>
                <w:color w:val="000000" w:themeColor="text1"/>
              </w:rPr>
              <w:t>| 3</w:t>
            </w:r>
          </w:p>
        </w:tc>
      </w:tr>
      <w:tr w:rsidR="000D281E" w14:paraId="4C94004D" w14:textId="77777777" w:rsidTr="003D1C5E">
        <w:tc>
          <w:tcPr>
            <w:tcW w:w="991" w:type="dxa"/>
            <w:shd w:val="clear" w:color="auto" w:fill="auto"/>
            <w:vAlign w:val="center"/>
          </w:tcPr>
          <w:p w14:paraId="3D7CEA7F" w14:textId="77777777" w:rsidR="000D281E" w:rsidRDefault="00885845">
            <w:pPr>
              <w:jc w:val="center"/>
              <w:rPr>
                <w:b/>
                <w:bCs/>
                <w:color w:val="4471C4"/>
                <w:sz w:val="24"/>
                <w:szCs w:val="24"/>
              </w:rPr>
            </w:pPr>
            <w:r>
              <w:rPr>
                <w:noProof/>
                <w:lang w:eastAsia="de-CH"/>
              </w:rPr>
              <mc:AlternateContent>
                <mc:Choice Requires="wpg">
                  <w:drawing>
                    <wp:inline distT="0" distB="0" distL="0" distR="0" wp14:anchorId="3158C16D" wp14:editId="07777777">
                      <wp:extent cx="353695" cy="306705"/>
                      <wp:effectExtent l="0" t="0" r="0" b="0"/>
                      <wp:docPr id="303" name="Group 303" descr="P1463C17T42#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699351421" name="Group 699351421"/>
                              <wpg:cNvGrpSpPr/>
                              <wpg:grpSpPr>
                                <a:xfrm>
                                  <a:off x="0" y="0"/>
                                  <a:ext cx="353160" cy="306000"/>
                                  <a:chOff x="0" y="0"/>
                                  <a:chExt cx="0" cy="0"/>
                                </a:xfrm>
                              </wpg:grpSpPr>
                              <wps:wsp>
                                <wps:cNvPr id="699351422" name="Rectangle 699351422"/>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9351423"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1683429184"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2AC2EF72" id="Group 303" o:spid="_x0000_s1026" alt="P1463C17T42#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">
                      <v:group id="Group 699351421"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">
                        <v:rect id="Rectangle 699351422"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">
                          <v:imagedata r:id="rId10" o:title=""/>
                        </v:shape>
                      </v:group>
                      <w10:anchorlock/>
                    </v:group>
                  </w:pict>
                </mc:Fallback>
              </mc:AlternateContent>
            </w:r>
          </w:p>
        </w:tc>
        <w:tc>
          <w:tcPr>
            <w:tcW w:w="630" w:type="dxa"/>
            <w:shd w:val="clear" w:color="auto" w:fill="auto"/>
            <w:vAlign w:val="center"/>
          </w:tcPr>
          <w:p w14:paraId="64D98232" w14:textId="77777777" w:rsidR="000D281E" w:rsidRDefault="00885845">
            <w:pPr>
              <w:jc w:val="center"/>
            </w:pPr>
            <w:r>
              <w:t>iii)</w:t>
            </w:r>
          </w:p>
        </w:tc>
        <w:tc>
          <w:tcPr>
            <w:tcW w:w="735" w:type="dxa"/>
            <w:shd w:val="clear" w:color="auto" w:fill="auto"/>
            <w:vAlign w:val="center"/>
          </w:tcPr>
          <w:p w14:paraId="13345A93" w14:textId="77777777" w:rsidR="000D281E" w:rsidRDefault="00885845">
            <w:pPr>
              <w:jc w:val="center"/>
            </w:pPr>
            <w:r>
              <w:t>2 |</w:t>
            </w:r>
          </w:p>
        </w:tc>
        <w:tc>
          <w:tcPr>
            <w:tcW w:w="675" w:type="dxa"/>
            <w:shd w:val="clear" w:color="auto" w:fill="auto"/>
            <w:vAlign w:val="center"/>
          </w:tcPr>
          <w:p w14:paraId="7B20232F" w14:textId="77777777" w:rsidR="000D281E" w:rsidRDefault="00885845">
            <w:pPr>
              <w:jc w:val="center"/>
            </w:pPr>
            <w:r>
              <w:t>?</w:t>
            </w:r>
          </w:p>
        </w:tc>
        <w:tc>
          <w:tcPr>
            <w:tcW w:w="720" w:type="dxa"/>
            <w:shd w:val="clear" w:color="auto" w:fill="auto"/>
            <w:vAlign w:val="center"/>
          </w:tcPr>
          <w:p w14:paraId="310A233D" w14:textId="77777777" w:rsidR="000D281E" w:rsidRDefault="00885845">
            <w:pPr>
              <w:jc w:val="center"/>
            </w:pPr>
            <w:r>
              <w:t>?</w:t>
            </w:r>
          </w:p>
        </w:tc>
        <w:tc>
          <w:tcPr>
            <w:tcW w:w="676" w:type="dxa"/>
            <w:shd w:val="clear" w:color="auto" w:fill="auto"/>
            <w:vAlign w:val="center"/>
          </w:tcPr>
          <w:p w14:paraId="6DF670E6" w14:textId="5D56B94F" w:rsidR="000D281E" w:rsidRDefault="004F1FE6">
            <w:pPr>
              <w:jc w:val="center"/>
            </w:pPr>
            <w:r w:rsidRPr="004F1FE6">
              <w:rPr>
                <w:noProof/>
                <w:lang w:eastAsia="de-CH"/>
              </w:rPr>
              <w:drawing>
                <wp:inline distT="0" distB="0" distL="0" distR="0" wp14:anchorId="630FEDC7" wp14:editId="7521E293">
                  <wp:extent cx="195920" cy="253985"/>
                  <wp:effectExtent l="0" t="0" r="0" b="0"/>
                  <wp:docPr id="2120746266" name="Picture 28" descr="P1468C22T42#yIS1">
                    <a:extLst xmlns:a="http://schemas.openxmlformats.org/drawingml/2006/main">
                      <a:ext uri="{FF2B5EF4-FFF2-40B4-BE49-F238E27FC236}">
                        <a16:creationId xmlns:a16="http://schemas.microsoft.com/office/drawing/2014/main" id="{C2CADF86-0740-4493-898A-84B32E9E4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2CADF86-0740-4493-898A-84B32E9E4109}"/>
                              </a:ext>
                            </a:extLst>
                          </pic:cNvPr>
                          <pic:cNvPicPr>
                            <a:picLocks noChangeAspect="1"/>
                          </pic:cNvPicPr>
                        </pic:nvPicPr>
                        <pic:blipFill rotWithShape="1">
                          <a:blip r:embed="rId97"/>
                          <a:srcRect t="34744" r="77649"/>
                          <a:stretch/>
                        </pic:blipFill>
                        <pic:spPr>
                          <a:xfrm flipH="1">
                            <a:off x="0" y="0"/>
                            <a:ext cx="224894" cy="291546"/>
                          </a:xfrm>
                          <a:prstGeom prst="rect">
                            <a:avLst/>
                          </a:prstGeom>
                        </pic:spPr>
                      </pic:pic>
                    </a:graphicData>
                  </a:graphic>
                </wp:inline>
              </w:drawing>
            </w:r>
          </w:p>
        </w:tc>
        <w:tc>
          <w:tcPr>
            <w:tcW w:w="689" w:type="dxa"/>
            <w:shd w:val="clear" w:color="auto" w:fill="auto"/>
            <w:vAlign w:val="center"/>
          </w:tcPr>
          <w:p w14:paraId="12233C66" w14:textId="77777777" w:rsidR="000D281E" w:rsidRDefault="00885845">
            <w:pPr>
              <w:jc w:val="center"/>
            </w:pPr>
            <w:r>
              <w:t>?</w:t>
            </w:r>
          </w:p>
        </w:tc>
        <w:tc>
          <w:tcPr>
            <w:tcW w:w="914" w:type="dxa"/>
            <w:shd w:val="clear" w:color="auto" w:fill="auto"/>
            <w:vAlign w:val="center"/>
          </w:tcPr>
          <w:p w14:paraId="7E374632" w14:textId="77777777" w:rsidR="000D281E" w:rsidRDefault="00885845">
            <w:pPr>
              <w:jc w:val="center"/>
            </w:pPr>
            <w:r>
              <w:rPr>
                <w:color w:val="000000" w:themeColor="text1"/>
              </w:rPr>
              <w:t>| 1</w:t>
            </w:r>
          </w:p>
        </w:tc>
      </w:tr>
      <w:tr w:rsidR="000D281E" w14:paraId="6E1DD6E9" w14:textId="77777777" w:rsidTr="00143F07">
        <w:tc>
          <w:tcPr>
            <w:tcW w:w="991" w:type="dxa"/>
            <w:shd w:val="clear" w:color="auto" w:fill="auto"/>
            <w:vAlign w:val="center"/>
          </w:tcPr>
          <w:p w14:paraId="66597038" w14:textId="77777777" w:rsidR="000D281E" w:rsidRDefault="00885845">
            <w:pPr>
              <w:jc w:val="center"/>
              <w:rPr>
                <w:b/>
                <w:bCs/>
                <w:color w:val="4471C4"/>
                <w:sz w:val="24"/>
                <w:szCs w:val="24"/>
              </w:rPr>
            </w:pPr>
            <w:r>
              <w:rPr>
                <w:noProof/>
                <w:lang w:eastAsia="de-CH"/>
              </w:rPr>
              <mc:AlternateContent>
                <mc:Choice Requires="wpg">
                  <w:drawing>
                    <wp:inline distT="0" distB="0" distL="0" distR="0" wp14:anchorId="2681AE32" wp14:editId="07777777">
                      <wp:extent cx="353695" cy="306705"/>
                      <wp:effectExtent l="0" t="0" r="0" b="0"/>
                      <wp:docPr id="305" name="Group 305" descr="P1472C25T42#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1683429185" name="Group 1683429185"/>
                              <wpg:cNvGrpSpPr/>
                              <wpg:grpSpPr>
                                <a:xfrm>
                                  <a:off x="0" y="0"/>
                                  <a:ext cx="353160" cy="306000"/>
                                  <a:chOff x="0" y="0"/>
                                  <a:chExt cx="0" cy="0"/>
                                </a:xfrm>
                              </wpg:grpSpPr>
                              <wps:wsp>
                                <wps:cNvPr id="1683429186" name="Rectangle 1683429186"/>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187"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1683429189"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33DDBF36" id="Group 305" o:spid="_x0000_s1026" alt="P1472C25T42#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">
                      <v:group id="Group 1683429185"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">
                        <v:rect id="Rectangle 1683429186"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">
                          <v:imagedata r:id="rId10" o:title=""/>
                        </v:shape>
                      </v:group>
                      <w10:anchorlock/>
                    </v:group>
                  </w:pict>
                </mc:Fallback>
              </mc:AlternateContent>
            </w:r>
          </w:p>
        </w:tc>
        <w:tc>
          <w:tcPr>
            <w:tcW w:w="630" w:type="dxa"/>
            <w:shd w:val="clear" w:color="auto" w:fill="auto"/>
            <w:vAlign w:val="center"/>
          </w:tcPr>
          <w:p w14:paraId="7C217804" w14:textId="77777777" w:rsidR="000D281E" w:rsidRDefault="00885845">
            <w:pPr>
              <w:jc w:val="center"/>
            </w:pPr>
            <w:r>
              <w:t>iv)</w:t>
            </w:r>
          </w:p>
        </w:tc>
        <w:tc>
          <w:tcPr>
            <w:tcW w:w="735" w:type="dxa"/>
            <w:shd w:val="clear" w:color="auto" w:fill="auto"/>
            <w:vAlign w:val="center"/>
          </w:tcPr>
          <w:p w14:paraId="42B008F5" w14:textId="77777777" w:rsidR="000D281E" w:rsidRDefault="00885845">
            <w:pPr>
              <w:jc w:val="center"/>
            </w:pPr>
            <w:r>
              <w:t>2 |</w:t>
            </w:r>
          </w:p>
        </w:tc>
        <w:tc>
          <w:tcPr>
            <w:tcW w:w="675" w:type="dxa"/>
            <w:shd w:val="clear" w:color="auto" w:fill="auto"/>
            <w:vAlign w:val="bottom"/>
          </w:tcPr>
          <w:p w14:paraId="017458F3" w14:textId="57A7F75C" w:rsidR="000D281E" w:rsidRDefault="004F1FE6" w:rsidP="00143F07">
            <w:pPr>
              <w:jc w:val="center"/>
              <w:rPr>
                <w:color w:val="000000" w:themeColor="text1"/>
              </w:rPr>
            </w:pPr>
            <w:r w:rsidRPr="004F1FE6">
              <w:rPr>
                <w:noProof/>
                <w:lang w:eastAsia="de-CH"/>
              </w:rPr>
              <w:drawing>
                <wp:inline distT="0" distB="0" distL="0" distR="0" wp14:anchorId="61C973EA" wp14:editId="0870BCA4">
                  <wp:extent cx="195920" cy="253985"/>
                  <wp:effectExtent l="0" t="0" r="0" b="0"/>
                  <wp:docPr id="2120746267" name="Picture 28" descr="P1475C28T42#yIS1">
                    <a:extLst xmlns:a="http://schemas.openxmlformats.org/drawingml/2006/main">
                      <a:ext uri="{FF2B5EF4-FFF2-40B4-BE49-F238E27FC236}">
                        <a16:creationId xmlns:a16="http://schemas.microsoft.com/office/drawing/2014/main" id="{C2CADF86-0740-4493-898A-84B32E9E4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2CADF86-0740-4493-898A-84B32E9E4109}"/>
                              </a:ext>
                            </a:extLst>
                          </pic:cNvPr>
                          <pic:cNvPicPr>
                            <a:picLocks noChangeAspect="1"/>
                          </pic:cNvPicPr>
                        </pic:nvPicPr>
                        <pic:blipFill rotWithShape="1">
                          <a:blip r:embed="rId97"/>
                          <a:srcRect t="34744" r="77649"/>
                          <a:stretch/>
                        </pic:blipFill>
                        <pic:spPr>
                          <a:xfrm flipH="1">
                            <a:off x="0" y="0"/>
                            <a:ext cx="224894" cy="291546"/>
                          </a:xfrm>
                          <a:prstGeom prst="rect">
                            <a:avLst/>
                          </a:prstGeom>
                        </pic:spPr>
                      </pic:pic>
                    </a:graphicData>
                  </a:graphic>
                </wp:inline>
              </w:drawing>
            </w:r>
          </w:p>
        </w:tc>
        <w:tc>
          <w:tcPr>
            <w:tcW w:w="720" w:type="dxa"/>
            <w:shd w:val="clear" w:color="auto" w:fill="auto"/>
          </w:tcPr>
          <w:p w14:paraId="60086500" w14:textId="70D74461" w:rsidR="000D281E" w:rsidRDefault="004F1FE6" w:rsidP="00143F07">
            <w:pPr>
              <w:jc w:val="center"/>
              <w:rPr>
                <w:color w:val="000000" w:themeColor="text1"/>
              </w:rPr>
            </w:pPr>
            <w:r w:rsidRPr="004F1FE6">
              <w:rPr>
                <w:noProof/>
                <w:lang w:eastAsia="de-CH"/>
              </w:rPr>
              <w:drawing>
                <wp:inline distT="0" distB="0" distL="0" distR="0" wp14:anchorId="0D673BB8" wp14:editId="4C6ACCB2">
                  <wp:extent cx="219599" cy="391156"/>
                  <wp:effectExtent l="0" t="0" r="9525" b="0"/>
                  <wp:docPr id="2120746241" name="Picture 16" descr="P1476C29T42#yIS1">
                    <a:extLst xmlns:a="http://schemas.openxmlformats.org/drawingml/2006/main">
                      <a:ext uri="{FF2B5EF4-FFF2-40B4-BE49-F238E27FC236}">
                        <a16:creationId xmlns:a16="http://schemas.microsoft.com/office/drawing/2014/main" id="{E7C75AF1-C289-4922-ACB9-EEC0FBECC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7C75AF1-C289-4922-ACB9-EEC0FBECC41B}"/>
                              </a:ext>
                            </a:extLst>
                          </pic:cNvPr>
                          <pic:cNvPicPr>
                            <a:picLocks noChangeAspect="1"/>
                          </pic:cNvPicPr>
                        </pic:nvPicPr>
                        <pic:blipFill rotWithShape="1">
                          <a:blip r:embed="rId97"/>
                          <a:srcRect l="25800" r="49273"/>
                          <a:stretch/>
                        </pic:blipFill>
                        <pic:spPr>
                          <a:xfrm>
                            <a:off x="0" y="0"/>
                            <a:ext cx="233447" cy="415823"/>
                          </a:xfrm>
                          <a:prstGeom prst="rect">
                            <a:avLst/>
                          </a:prstGeom>
                        </pic:spPr>
                      </pic:pic>
                    </a:graphicData>
                  </a:graphic>
                </wp:inline>
              </w:drawing>
            </w:r>
          </w:p>
        </w:tc>
        <w:tc>
          <w:tcPr>
            <w:tcW w:w="676" w:type="dxa"/>
            <w:shd w:val="clear" w:color="auto" w:fill="auto"/>
            <w:vAlign w:val="center"/>
          </w:tcPr>
          <w:p w14:paraId="72B7B39F" w14:textId="77777777" w:rsidR="000D281E" w:rsidRDefault="00885845">
            <w:pPr>
              <w:jc w:val="center"/>
            </w:pPr>
            <w:r>
              <w:t>?</w:t>
            </w:r>
          </w:p>
        </w:tc>
        <w:tc>
          <w:tcPr>
            <w:tcW w:w="689" w:type="dxa"/>
            <w:shd w:val="clear" w:color="auto" w:fill="auto"/>
            <w:vAlign w:val="center"/>
          </w:tcPr>
          <w:p w14:paraId="108BF941" w14:textId="77777777" w:rsidR="000D281E" w:rsidRDefault="00885845">
            <w:pPr>
              <w:jc w:val="center"/>
            </w:pPr>
            <w:r>
              <w:t>?</w:t>
            </w:r>
          </w:p>
        </w:tc>
        <w:tc>
          <w:tcPr>
            <w:tcW w:w="914" w:type="dxa"/>
            <w:shd w:val="clear" w:color="auto" w:fill="auto"/>
            <w:vAlign w:val="center"/>
          </w:tcPr>
          <w:p w14:paraId="2ABAAC23" w14:textId="77777777" w:rsidR="000D281E" w:rsidRDefault="00885845">
            <w:pPr>
              <w:jc w:val="center"/>
            </w:pPr>
            <w:r>
              <w:rPr>
                <w:color w:val="000000" w:themeColor="text1"/>
              </w:rPr>
              <w:t>| 2</w:t>
            </w:r>
          </w:p>
        </w:tc>
      </w:tr>
    </w:tbl>
    <w:p w14:paraId="6A9BAC8F" w14:textId="77777777" w:rsidR="000D281E" w:rsidRDefault="000D281E"/>
    <w:p w14:paraId="7C4F69AA" w14:textId="565C8FBB" w:rsidR="000D281E" w:rsidRDefault="00885845">
      <w:pPr>
        <w:pStyle w:val="Rtsel"/>
      </w:pPr>
      <w:r>
        <w:lastRenderedPageBreak/>
        <w:t>Rätsel 33 – Baum-Sudoku 4 x 4</w:t>
      </w:r>
    </w:p>
    <w:p w14:paraId="501C1B5A" w14:textId="5B4921BA" w:rsidR="000D281E" w:rsidRDefault="00885845">
      <w:r>
        <w:t xml:space="preserve">Die Biber pflanzen 16 Bäume in Felder der Grösse 4 x 4. Die Höhen der Bäume sind 1, 2, 3 und 4. In </w:t>
      </w:r>
      <w:r w:rsidR="00CD1E89">
        <w:t>jeder</w:t>
      </w:r>
      <w:r w:rsidR="00067515">
        <w:t xml:space="preserve"> </w:t>
      </w:r>
      <w:r>
        <w:t>Reihe (horizontal</w:t>
      </w:r>
      <w:r w:rsidR="00CD1E89">
        <w:t xml:space="preserve"> und vertikal</w:t>
      </w:r>
      <w:r>
        <w:t xml:space="preserve">) </w:t>
      </w:r>
      <w:r w:rsidR="00CD1E89">
        <w:t xml:space="preserve">kommt jede Baumhöhe einmal vor. </w:t>
      </w:r>
      <w:r>
        <w:t xml:space="preserve">Die Zahlen rund um das Feld geben an, wie viele Bäume man sieht, wenn man die Baumreihe aus dieser Position anschaut.  </w:t>
      </w:r>
    </w:p>
    <w:tbl>
      <w:tblPr>
        <w:tblW w:w="3920" w:type="dxa"/>
        <w:tblCellMar>
          <w:left w:w="113" w:type="dxa"/>
        </w:tblCellMar>
        <w:tblLook w:val="0400" w:firstRow="0" w:lastRow="0" w:firstColumn="0" w:lastColumn="0" w:noHBand="0" w:noVBand="1"/>
      </w:tblPr>
      <w:tblGrid>
        <w:gridCol w:w="397"/>
        <w:gridCol w:w="767"/>
        <w:gridCol w:w="767"/>
        <w:gridCol w:w="768"/>
        <w:gridCol w:w="768"/>
        <w:gridCol w:w="453"/>
      </w:tblGrid>
      <w:tr w:rsidR="000D281E" w14:paraId="654F118A" w14:textId="77777777" w:rsidTr="00FC6A92">
        <w:trPr>
          <w:trHeight w:val="397"/>
        </w:trPr>
        <w:tc>
          <w:tcPr>
            <w:tcW w:w="396" w:type="dxa"/>
            <w:shd w:val="clear" w:color="auto" w:fill="auto"/>
            <w:vAlign w:val="bottom"/>
          </w:tcPr>
          <w:p w14:paraId="67525D00" w14:textId="77777777" w:rsidR="000D281E" w:rsidRDefault="000D281E" w:rsidP="00FC6A92">
            <w:pPr>
              <w:spacing w:after="0"/>
              <w:jc w:val="center"/>
            </w:pPr>
          </w:p>
        </w:tc>
        <w:tc>
          <w:tcPr>
            <w:tcW w:w="767" w:type="dxa"/>
            <w:tcBorders>
              <w:bottom w:val="single" w:sz="4" w:space="0" w:color="000000"/>
            </w:tcBorders>
            <w:shd w:val="clear" w:color="auto" w:fill="auto"/>
            <w:vAlign w:val="bottom"/>
          </w:tcPr>
          <w:p w14:paraId="3B3C4372" w14:textId="77777777" w:rsidR="000D281E" w:rsidRDefault="00885845" w:rsidP="00FC6A92">
            <w:pPr>
              <w:spacing w:after="0"/>
              <w:jc w:val="center"/>
            </w:pPr>
            <w:r>
              <w:t>3</w:t>
            </w:r>
          </w:p>
        </w:tc>
        <w:tc>
          <w:tcPr>
            <w:tcW w:w="767" w:type="dxa"/>
            <w:tcBorders>
              <w:bottom w:val="single" w:sz="4" w:space="0" w:color="000000"/>
            </w:tcBorders>
            <w:shd w:val="clear" w:color="auto" w:fill="auto"/>
            <w:vAlign w:val="bottom"/>
          </w:tcPr>
          <w:p w14:paraId="46783CDB" w14:textId="77777777" w:rsidR="000D281E" w:rsidRDefault="00885845" w:rsidP="00FC6A92">
            <w:pPr>
              <w:spacing w:after="0"/>
              <w:jc w:val="center"/>
            </w:pPr>
            <w:r>
              <w:t>2</w:t>
            </w:r>
          </w:p>
        </w:tc>
        <w:tc>
          <w:tcPr>
            <w:tcW w:w="768" w:type="dxa"/>
            <w:tcBorders>
              <w:bottom w:val="single" w:sz="4" w:space="0" w:color="000000"/>
            </w:tcBorders>
            <w:shd w:val="clear" w:color="auto" w:fill="auto"/>
            <w:vAlign w:val="bottom"/>
          </w:tcPr>
          <w:p w14:paraId="5B896037" w14:textId="77777777" w:rsidR="000D281E" w:rsidRDefault="00885845" w:rsidP="00FC6A92">
            <w:pPr>
              <w:spacing w:after="0"/>
              <w:jc w:val="center"/>
            </w:pPr>
            <w:r>
              <w:t>2</w:t>
            </w:r>
          </w:p>
        </w:tc>
        <w:tc>
          <w:tcPr>
            <w:tcW w:w="768" w:type="dxa"/>
            <w:tcBorders>
              <w:bottom w:val="single" w:sz="4" w:space="0" w:color="000000"/>
            </w:tcBorders>
            <w:shd w:val="clear" w:color="auto" w:fill="auto"/>
            <w:vAlign w:val="bottom"/>
          </w:tcPr>
          <w:p w14:paraId="30470A0D" w14:textId="77777777" w:rsidR="000D281E" w:rsidRDefault="00885845" w:rsidP="00FC6A92">
            <w:pPr>
              <w:spacing w:after="0"/>
              <w:jc w:val="center"/>
            </w:pPr>
            <w:r>
              <w:t>1</w:t>
            </w:r>
          </w:p>
        </w:tc>
        <w:tc>
          <w:tcPr>
            <w:tcW w:w="453" w:type="dxa"/>
            <w:shd w:val="clear" w:color="auto" w:fill="auto"/>
            <w:vAlign w:val="bottom"/>
          </w:tcPr>
          <w:p w14:paraId="02A3EDED" w14:textId="77777777" w:rsidR="000D281E" w:rsidRDefault="000D281E" w:rsidP="00FC6A92">
            <w:pPr>
              <w:spacing w:after="0"/>
              <w:jc w:val="center"/>
            </w:pPr>
          </w:p>
        </w:tc>
      </w:tr>
      <w:tr w:rsidR="000D281E" w14:paraId="2C8B330C" w14:textId="77777777" w:rsidTr="00FC6A92">
        <w:trPr>
          <w:trHeight w:val="611"/>
        </w:trPr>
        <w:tc>
          <w:tcPr>
            <w:tcW w:w="396" w:type="dxa"/>
            <w:tcBorders>
              <w:right w:val="single" w:sz="4" w:space="0" w:color="000000"/>
            </w:tcBorders>
            <w:shd w:val="clear" w:color="auto" w:fill="auto"/>
            <w:vAlign w:val="center"/>
          </w:tcPr>
          <w:p w14:paraId="11CE27A1" w14:textId="77777777" w:rsidR="000D281E" w:rsidRDefault="00885845" w:rsidP="00FC6A92">
            <w:pPr>
              <w:spacing w:after="0"/>
              <w:jc w:val="right"/>
            </w:pPr>
            <w:r>
              <w:t>3</w:t>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3B496E2" w14:textId="715915A9" w:rsidR="000D281E" w:rsidRDefault="004F1FE6">
            <w:r>
              <w:t xml:space="preserve">  </w:t>
            </w:r>
            <w:r w:rsidRPr="004F1FE6">
              <w:rPr>
                <w:noProof/>
                <w:lang w:eastAsia="de-CH"/>
              </w:rPr>
              <w:drawing>
                <wp:inline distT="0" distB="0" distL="0" distR="0" wp14:anchorId="5F931055" wp14:editId="27E66B11">
                  <wp:extent cx="194806" cy="182323"/>
                  <wp:effectExtent l="0" t="0" r="0" b="8255"/>
                  <wp:docPr id="2120746252" name="Picture 8" descr="P1492C8T43#yIS1">
                    <a:extLst xmlns:a="http://schemas.openxmlformats.org/drawingml/2006/main">
                      <a:ext uri="{FF2B5EF4-FFF2-40B4-BE49-F238E27FC236}">
                        <a16:creationId xmlns:a16="http://schemas.microsoft.com/office/drawing/2014/main" id="{FF61E841-AED0-4555-8D18-5A6CE6DB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F61E841-AED0-4555-8D18-5A6CE6DB6470}"/>
                              </a:ext>
                            </a:extLst>
                          </pic:cNvPr>
                          <pic:cNvPicPr>
                            <a:picLocks noChangeAspect="1"/>
                          </pic:cNvPicPr>
                        </pic:nvPicPr>
                        <pic:blipFill rotWithShape="1">
                          <a:blip r:embed="rId97"/>
                          <a:srcRect l="77649" t="52888"/>
                          <a:stretch/>
                        </pic:blipFill>
                        <pic:spPr>
                          <a:xfrm>
                            <a:off x="0" y="0"/>
                            <a:ext cx="220406" cy="206283"/>
                          </a:xfrm>
                          <a:prstGeom prst="rect">
                            <a:avLst/>
                          </a:prstGeom>
                        </pic:spPr>
                      </pic:pic>
                    </a:graphicData>
                  </a:graphic>
                </wp:inline>
              </w:drawing>
            </w:r>
            <w:r>
              <w:t xml:space="preserve"> </w:t>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871899" w14:textId="369764B1" w:rsidR="000D281E" w:rsidRDefault="004F1FE6">
            <w:r>
              <w:t xml:space="preserve">  </w:t>
            </w:r>
            <w:r w:rsidRPr="004F1FE6">
              <w:rPr>
                <w:noProof/>
                <w:lang w:eastAsia="de-CH"/>
              </w:rPr>
              <w:drawing>
                <wp:inline distT="0" distB="0" distL="0" distR="0" wp14:anchorId="54076400" wp14:editId="3A943B8D">
                  <wp:extent cx="210710" cy="307634"/>
                  <wp:effectExtent l="0" t="0" r="0" b="0"/>
                  <wp:docPr id="2120746262" name="Picture 18" descr="P1493C9T43#yIS1">
                    <a:extLst xmlns:a="http://schemas.openxmlformats.org/drawingml/2006/main">
                      <a:ext uri="{FF2B5EF4-FFF2-40B4-BE49-F238E27FC236}">
                        <a16:creationId xmlns:a16="http://schemas.microsoft.com/office/drawing/2014/main" id="{C1C0627C-D3F1-401E-9F10-3430AAAD8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1C0627C-D3F1-401E-9F10-3430AAAD87D0}"/>
                              </a:ext>
                            </a:extLst>
                          </pic:cNvPr>
                          <pic:cNvPicPr>
                            <a:picLocks noChangeAspect="1"/>
                          </pic:cNvPicPr>
                        </pic:nvPicPr>
                        <pic:blipFill rotWithShape="1">
                          <a:blip r:embed="rId97"/>
                          <a:srcRect l="51611" t="18035" r="23462"/>
                          <a:stretch/>
                        </pic:blipFill>
                        <pic:spPr>
                          <a:xfrm>
                            <a:off x="0" y="0"/>
                            <a:ext cx="242842" cy="354546"/>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6D4EFB" w14:textId="7D54FDB0" w:rsidR="000D281E" w:rsidRDefault="004F1FE6">
            <w:r>
              <w:t xml:space="preserve">  </w:t>
            </w:r>
            <w:r w:rsidRPr="004F1FE6">
              <w:rPr>
                <w:noProof/>
                <w:lang w:eastAsia="de-CH"/>
              </w:rPr>
              <w:drawing>
                <wp:inline distT="0" distB="0" distL="0" distR="0" wp14:anchorId="244F996E" wp14:editId="1CBDCCAE">
                  <wp:extent cx="195920" cy="253985"/>
                  <wp:effectExtent l="0" t="0" r="0" b="0"/>
                  <wp:docPr id="2120746268" name="Picture 28" descr="P1494C10T43#yIS1">
                    <a:extLst xmlns:a="http://schemas.openxmlformats.org/drawingml/2006/main">
                      <a:ext uri="{FF2B5EF4-FFF2-40B4-BE49-F238E27FC236}">
                        <a16:creationId xmlns:a16="http://schemas.microsoft.com/office/drawing/2014/main" id="{C2CADF86-0740-4493-898A-84B32E9E4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2CADF86-0740-4493-898A-84B32E9E4109}"/>
                              </a:ext>
                            </a:extLst>
                          </pic:cNvPr>
                          <pic:cNvPicPr>
                            <a:picLocks noChangeAspect="1"/>
                          </pic:cNvPicPr>
                        </pic:nvPicPr>
                        <pic:blipFill rotWithShape="1">
                          <a:blip r:embed="rId97"/>
                          <a:srcRect t="34744" r="77649"/>
                          <a:stretch/>
                        </pic:blipFill>
                        <pic:spPr>
                          <a:xfrm flipH="1">
                            <a:off x="0" y="0"/>
                            <a:ext cx="224894" cy="291546"/>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5A956E" w14:textId="5ABE2676" w:rsidR="000D281E" w:rsidRDefault="004F1FE6">
            <w:r>
              <w:t xml:space="preserve"> </w:t>
            </w:r>
            <w:r w:rsidRPr="004F1FE6">
              <w:rPr>
                <w:noProof/>
                <w:lang w:eastAsia="de-CH"/>
              </w:rPr>
              <w:drawing>
                <wp:inline distT="0" distB="0" distL="0" distR="0" wp14:anchorId="24B5A304" wp14:editId="673B91B7">
                  <wp:extent cx="219599" cy="391156"/>
                  <wp:effectExtent l="0" t="0" r="9525" b="0"/>
                  <wp:docPr id="2120746243" name="Picture 16" descr="P1495C11T43#yIS1">
                    <a:extLst xmlns:a="http://schemas.openxmlformats.org/drawingml/2006/main">
                      <a:ext uri="{FF2B5EF4-FFF2-40B4-BE49-F238E27FC236}">
                        <a16:creationId xmlns:a16="http://schemas.microsoft.com/office/drawing/2014/main" id="{E7C75AF1-C289-4922-ACB9-EEC0FBECC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7C75AF1-C289-4922-ACB9-EEC0FBECC41B}"/>
                              </a:ext>
                            </a:extLst>
                          </pic:cNvPr>
                          <pic:cNvPicPr>
                            <a:picLocks noChangeAspect="1"/>
                          </pic:cNvPicPr>
                        </pic:nvPicPr>
                        <pic:blipFill rotWithShape="1">
                          <a:blip r:embed="rId97"/>
                          <a:srcRect l="25800" r="49273"/>
                          <a:stretch/>
                        </pic:blipFill>
                        <pic:spPr>
                          <a:xfrm>
                            <a:off x="0" y="0"/>
                            <a:ext cx="233447" cy="415823"/>
                          </a:xfrm>
                          <a:prstGeom prst="rect">
                            <a:avLst/>
                          </a:prstGeom>
                        </pic:spPr>
                      </pic:pic>
                    </a:graphicData>
                  </a:graphic>
                </wp:inline>
              </w:drawing>
            </w:r>
          </w:p>
        </w:tc>
        <w:tc>
          <w:tcPr>
            <w:tcW w:w="453" w:type="dxa"/>
            <w:tcBorders>
              <w:left w:val="single" w:sz="4" w:space="0" w:color="000000"/>
            </w:tcBorders>
            <w:shd w:val="clear" w:color="auto" w:fill="auto"/>
            <w:vAlign w:val="center"/>
          </w:tcPr>
          <w:p w14:paraId="6B8E35E1" w14:textId="77777777" w:rsidR="000D281E" w:rsidRDefault="00885845" w:rsidP="00FC6A92">
            <w:pPr>
              <w:spacing w:after="0"/>
            </w:pPr>
            <w:r>
              <w:t>1</w:t>
            </w:r>
          </w:p>
        </w:tc>
      </w:tr>
      <w:tr w:rsidR="000D281E" w14:paraId="43538BBD" w14:textId="77777777" w:rsidTr="00FC6A92">
        <w:trPr>
          <w:trHeight w:val="589"/>
        </w:trPr>
        <w:tc>
          <w:tcPr>
            <w:tcW w:w="396" w:type="dxa"/>
            <w:tcBorders>
              <w:right w:val="single" w:sz="4" w:space="0" w:color="000000"/>
            </w:tcBorders>
            <w:shd w:val="clear" w:color="auto" w:fill="auto"/>
            <w:vAlign w:val="center"/>
          </w:tcPr>
          <w:p w14:paraId="0E86812A" w14:textId="77777777" w:rsidR="000D281E" w:rsidRDefault="00885845" w:rsidP="00FC6A92">
            <w:pPr>
              <w:spacing w:after="0"/>
              <w:jc w:val="right"/>
            </w:pPr>
            <w:r>
              <w:t>2</w:t>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C35E71" w14:textId="0EFB3320" w:rsidR="000D281E" w:rsidRDefault="004F1FE6">
            <w:r>
              <w:t xml:space="preserve">  </w:t>
            </w:r>
            <w:r w:rsidRPr="004F1FE6">
              <w:rPr>
                <w:noProof/>
                <w:lang w:eastAsia="de-CH"/>
              </w:rPr>
              <w:drawing>
                <wp:inline distT="0" distB="0" distL="0" distR="0" wp14:anchorId="655DD066" wp14:editId="5B10C82C">
                  <wp:extent cx="195920" cy="253985"/>
                  <wp:effectExtent l="0" t="0" r="0" b="0"/>
                  <wp:docPr id="2120746269" name="Picture 28" descr="P1499C14T43#yIS1">
                    <a:extLst xmlns:a="http://schemas.openxmlformats.org/drawingml/2006/main">
                      <a:ext uri="{FF2B5EF4-FFF2-40B4-BE49-F238E27FC236}">
                        <a16:creationId xmlns:a16="http://schemas.microsoft.com/office/drawing/2014/main" id="{C2CADF86-0740-4493-898A-84B32E9E4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2CADF86-0740-4493-898A-84B32E9E4109}"/>
                              </a:ext>
                            </a:extLst>
                          </pic:cNvPr>
                          <pic:cNvPicPr>
                            <a:picLocks noChangeAspect="1"/>
                          </pic:cNvPicPr>
                        </pic:nvPicPr>
                        <pic:blipFill rotWithShape="1">
                          <a:blip r:embed="rId97"/>
                          <a:srcRect t="34744" r="77649"/>
                          <a:stretch/>
                        </pic:blipFill>
                        <pic:spPr>
                          <a:xfrm flipH="1">
                            <a:off x="0" y="0"/>
                            <a:ext cx="224894" cy="291546"/>
                          </a:xfrm>
                          <a:prstGeom prst="rect">
                            <a:avLst/>
                          </a:prstGeom>
                        </pic:spPr>
                      </pic:pic>
                    </a:graphicData>
                  </a:graphic>
                </wp:inline>
              </w:drawing>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4C1A0E" w14:textId="4810B6C3" w:rsidR="000D281E" w:rsidRDefault="004F1FE6">
            <w:r>
              <w:rPr>
                <w:noProof/>
                <w:lang w:eastAsia="de-CH"/>
              </w:rPr>
              <w:t xml:space="preserve">  </w:t>
            </w:r>
            <w:r w:rsidRPr="004F1FE6">
              <w:rPr>
                <w:noProof/>
                <w:lang w:eastAsia="de-CH"/>
              </w:rPr>
              <w:drawing>
                <wp:inline distT="0" distB="0" distL="0" distR="0" wp14:anchorId="01630B4D" wp14:editId="4FB54B6F">
                  <wp:extent cx="194806" cy="182323"/>
                  <wp:effectExtent l="0" t="0" r="0" b="8255"/>
                  <wp:docPr id="2120746253" name="Picture 8" descr="P1500C15T43#yIS1">
                    <a:extLst xmlns:a="http://schemas.openxmlformats.org/drawingml/2006/main">
                      <a:ext uri="{FF2B5EF4-FFF2-40B4-BE49-F238E27FC236}">
                        <a16:creationId xmlns:a16="http://schemas.microsoft.com/office/drawing/2014/main" id="{FF61E841-AED0-4555-8D18-5A6CE6DB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F61E841-AED0-4555-8D18-5A6CE6DB6470}"/>
                              </a:ext>
                            </a:extLst>
                          </pic:cNvPr>
                          <pic:cNvPicPr>
                            <a:picLocks noChangeAspect="1"/>
                          </pic:cNvPicPr>
                        </pic:nvPicPr>
                        <pic:blipFill rotWithShape="1">
                          <a:blip r:embed="rId97"/>
                          <a:srcRect l="77649" t="52888"/>
                          <a:stretch/>
                        </pic:blipFill>
                        <pic:spPr>
                          <a:xfrm>
                            <a:off x="0" y="0"/>
                            <a:ext cx="220406" cy="206283"/>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C20B7F" w14:textId="4BD664B8" w:rsidR="000D281E" w:rsidRDefault="004F1FE6">
            <w:r>
              <w:t xml:space="preserve"> </w:t>
            </w:r>
            <w:r w:rsidRPr="004F1FE6">
              <w:rPr>
                <w:noProof/>
                <w:lang w:eastAsia="de-CH"/>
              </w:rPr>
              <w:drawing>
                <wp:inline distT="0" distB="0" distL="0" distR="0" wp14:anchorId="45AB94BB" wp14:editId="627598F2">
                  <wp:extent cx="219599" cy="391156"/>
                  <wp:effectExtent l="0" t="0" r="9525" b="0"/>
                  <wp:docPr id="2120746242" name="Picture 16" descr="P1501C16T43#yIS1">
                    <a:extLst xmlns:a="http://schemas.openxmlformats.org/drawingml/2006/main">
                      <a:ext uri="{FF2B5EF4-FFF2-40B4-BE49-F238E27FC236}">
                        <a16:creationId xmlns:a16="http://schemas.microsoft.com/office/drawing/2014/main" id="{E7C75AF1-C289-4922-ACB9-EEC0FBECC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7C75AF1-C289-4922-ACB9-EEC0FBECC41B}"/>
                              </a:ext>
                            </a:extLst>
                          </pic:cNvPr>
                          <pic:cNvPicPr>
                            <a:picLocks noChangeAspect="1"/>
                          </pic:cNvPicPr>
                        </pic:nvPicPr>
                        <pic:blipFill rotWithShape="1">
                          <a:blip r:embed="rId97"/>
                          <a:srcRect l="25800" r="49273"/>
                          <a:stretch/>
                        </pic:blipFill>
                        <pic:spPr>
                          <a:xfrm>
                            <a:off x="0" y="0"/>
                            <a:ext cx="233447" cy="415823"/>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2C0D7E" w14:textId="10F079F7" w:rsidR="000D281E" w:rsidRDefault="004F1FE6">
            <w:r>
              <w:t xml:space="preserve">  </w:t>
            </w:r>
            <w:r w:rsidRPr="004F1FE6">
              <w:rPr>
                <w:noProof/>
                <w:lang w:eastAsia="de-CH"/>
              </w:rPr>
              <w:drawing>
                <wp:inline distT="0" distB="0" distL="0" distR="0" wp14:anchorId="6A72FCDF" wp14:editId="585BD844">
                  <wp:extent cx="210710" cy="307634"/>
                  <wp:effectExtent l="0" t="0" r="0" b="0"/>
                  <wp:docPr id="2120746263" name="Picture 18" descr="P1502C17T43#yIS1">
                    <a:extLst xmlns:a="http://schemas.openxmlformats.org/drawingml/2006/main">
                      <a:ext uri="{FF2B5EF4-FFF2-40B4-BE49-F238E27FC236}">
                        <a16:creationId xmlns:a16="http://schemas.microsoft.com/office/drawing/2014/main" id="{C1C0627C-D3F1-401E-9F10-3430AAAD8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1C0627C-D3F1-401E-9F10-3430AAAD87D0}"/>
                              </a:ext>
                            </a:extLst>
                          </pic:cNvPr>
                          <pic:cNvPicPr>
                            <a:picLocks noChangeAspect="1"/>
                          </pic:cNvPicPr>
                        </pic:nvPicPr>
                        <pic:blipFill rotWithShape="1">
                          <a:blip r:embed="rId97"/>
                          <a:srcRect l="51611" t="18035" r="23462"/>
                          <a:stretch/>
                        </pic:blipFill>
                        <pic:spPr>
                          <a:xfrm>
                            <a:off x="0" y="0"/>
                            <a:ext cx="242842" cy="354546"/>
                          </a:xfrm>
                          <a:prstGeom prst="rect">
                            <a:avLst/>
                          </a:prstGeom>
                        </pic:spPr>
                      </pic:pic>
                    </a:graphicData>
                  </a:graphic>
                </wp:inline>
              </w:drawing>
            </w:r>
          </w:p>
        </w:tc>
        <w:tc>
          <w:tcPr>
            <w:tcW w:w="453" w:type="dxa"/>
            <w:tcBorders>
              <w:left w:val="single" w:sz="4" w:space="0" w:color="000000"/>
            </w:tcBorders>
            <w:shd w:val="clear" w:color="auto" w:fill="auto"/>
            <w:vAlign w:val="center"/>
          </w:tcPr>
          <w:p w14:paraId="55CCB594" w14:textId="77777777" w:rsidR="000D281E" w:rsidRDefault="00885845" w:rsidP="00FC6A92">
            <w:pPr>
              <w:spacing w:after="0"/>
            </w:pPr>
            <w:r>
              <w:t>2</w:t>
            </w:r>
          </w:p>
        </w:tc>
      </w:tr>
      <w:tr w:rsidR="000D281E" w14:paraId="5D0116D1" w14:textId="77777777" w:rsidTr="00FC6A92">
        <w:trPr>
          <w:trHeight w:val="611"/>
        </w:trPr>
        <w:tc>
          <w:tcPr>
            <w:tcW w:w="396" w:type="dxa"/>
            <w:tcBorders>
              <w:right w:val="single" w:sz="4" w:space="0" w:color="000000"/>
            </w:tcBorders>
            <w:shd w:val="clear" w:color="auto" w:fill="auto"/>
            <w:vAlign w:val="center"/>
          </w:tcPr>
          <w:p w14:paraId="4CF4B1BB" w14:textId="77777777" w:rsidR="000D281E" w:rsidRDefault="00885845" w:rsidP="00FC6A92">
            <w:pPr>
              <w:spacing w:after="0"/>
              <w:jc w:val="right"/>
            </w:pPr>
            <w:r>
              <w:t>1</w:t>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DE00C70" w14:textId="3308EAD3" w:rsidR="000D281E" w:rsidRDefault="004F1FE6">
            <w:r>
              <w:t xml:space="preserve">  </w:t>
            </w:r>
            <w:r w:rsidRPr="004F1FE6">
              <w:rPr>
                <w:noProof/>
                <w:lang w:eastAsia="de-CH"/>
              </w:rPr>
              <w:drawing>
                <wp:inline distT="0" distB="0" distL="0" distR="0" wp14:anchorId="35E26104" wp14:editId="48B0B71C">
                  <wp:extent cx="219599" cy="391156"/>
                  <wp:effectExtent l="0" t="0" r="9525" b="0"/>
                  <wp:docPr id="2120746244" name="Picture 16" descr="P1506C20T43#yIS1">
                    <a:extLst xmlns:a="http://schemas.openxmlformats.org/drawingml/2006/main">
                      <a:ext uri="{FF2B5EF4-FFF2-40B4-BE49-F238E27FC236}">
                        <a16:creationId xmlns:a16="http://schemas.microsoft.com/office/drawing/2014/main" id="{E7C75AF1-C289-4922-ACB9-EEC0FBECC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7C75AF1-C289-4922-ACB9-EEC0FBECC41B}"/>
                              </a:ext>
                            </a:extLst>
                          </pic:cNvPr>
                          <pic:cNvPicPr>
                            <a:picLocks noChangeAspect="1"/>
                          </pic:cNvPicPr>
                        </pic:nvPicPr>
                        <pic:blipFill rotWithShape="1">
                          <a:blip r:embed="rId97"/>
                          <a:srcRect l="25800" r="49273"/>
                          <a:stretch/>
                        </pic:blipFill>
                        <pic:spPr>
                          <a:xfrm>
                            <a:off x="0" y="0"/>
                            <a:ext cx="233447" cy="415823"/>
                          </a:xfrm>
                          <a:prstGeom prst="rect">
                            <a:avLst/>
                          </a:prstGeom>
                        </pic:spPr>
                      </pic:pic>
                    </a:graphicData>
                  </a:graphic>
                </wp:inline>
              </w:drawing>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828AFE0" w14:textId="038C28E1" w:rsidR="000D281E" w:rsidRDefault="004F1FE6">
            <w:r>
              <w:t xml:space="preserve">  </w:t>
            </w:r>
            <w:r w:rsidRPr="004F1FE6">
              <w:rPr>
                <w:noProof/>
                <w:lang w:eastAsia="de-CH"/>
              </w:rPr>
              <w:drawing>
                <wp:inline distT="0" distB="0" distL="0" distR="0" wp14:anchorId="7D49F86F" wp14:editId="19CCC7F1">
                  <wp:extent cx="195920" cy="253985"/>
                  <wp:effectExtent l="0" t="0" r="0" b="0"/>
                  <wp:docPr id="2120746270" name="Picture 28" descr="P1507C21T43#yIS1">
                    <a:extLst xmlns:a="http://schemas.openxmlformats.org/drawingml/2006/main">
                      <a:ext uri="{FF2B5EF4-FFF2-40B4-BE49-F238E27FC236}">
                        <a16:creationId xmlns:a16="http://schemas.microsoft.com/office/drawing/2014/main" id="{C2CADF86-0740-4493-898A-84B32E9E4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2CADF86-0740-4493-898A-84B32E9E4109}"/>
                              </a:ext>
                            </a:extLst>
                          </pic:cNvPr>
                          <pic:cNvPicPr>
                            <a:picLocks noChangeAspect="1"/>
                          </pic:cNvPicPr>
                        </pic:nvPicPr>
                        <pic:blipFill rotWithShape="1">
                          <a:blip r:embed="rId97"/>
                          <a:srcRect t="34744" r="77649"/>
                          <a:stretch/>
                        </pic:blipFill>
                        <pic:spPr>
                          <a:xfrm flipH="1">
                            <a:off x="0" y="0"/>
                            <a:ext cx="224894" cy="291546"/>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BBDB27" w14:textId="6F1366FA" w:rsidR="000D281E" w:rsidRDefault="004F1FE6">
            <w:r>
              <w:t xml:space="preserve">  </w:t>
            </w:r>
            <w:r w:rsidRPr="004F1FE6">
              <w:rPr>
                <w:noProof/>
                <w:lang w:eastAsia="de-CH"/>
              </w:rPr>
              <w:drawing>
                <wp:inline distT="0" distB="0" distL="0" distR="0" wp14:anchorId="657446B6" wp14:editId="38C99C91">
                  <wp:extent cx="210710" cy="307634"/>
                  <wp:effectExtent l="0" t="0" r="0" b="0"/>
                  <wp:docPr id="2120746264" name="Picture 18" descr="P1508C22T43#yIS1">
                    <a:extLst xmlns:a="http://schemas.openxmlformats.org/drawingml/2006/main">
                      <a:ext uri="{FF2B5EF4-FFF2-40B4-BE49-F238E27FC236}">
                        <a16:creationId xmlns:a16="http://schemas.microsoft.com/office/drawing/2014/main" id="{C1C0627C-D3F1-401E-9F10-3430AAAD8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1C0627C-D3F1-401E-9F10-3430AAAD87D0}"/>
                              </a:ext>
                            </a:extLst>
                          </pic:cNvPr>
                          <pic:cNvPicPr>
                            <a:picLocks noChangeAspect="1"/>
                          </pic:cNvPicPr>
                        </pic:nvPicPr>
                        <pic:blipFill rotWithShape="1">
                          <a:blip r:embed="rId97"/>
                          <a:srcRect l="51611" t="18035" r="23462"/>
                          <a:stretch/>
                        </pic:blipFill>
                        <pic:spPr>
                          <a:xfrm>
                            <a:off x="0" y="0"/>
                            <a:ext cx="242842" cy="354546"/>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285AC0" w14:textId="1D3701B0" w:rsidR="000D281E" w:rsidRDefault="004F1FE6">
            <w:r>
              <w:t xml:space="preserve">  </w:t>
            </w:r>
            <w:r w:rsidRPr="004F1FE6">
              <w:rPr>
                <w:noProof/>
                <w:lang w:eastAsia="de-CH"/>
              </w:rPr>
              <w:drawing>
                <wp:inline distT="0" distB="0" distL="0" distR="0" wp14:anchorId="6651D63A" wp14:editId="6C9463E2">
                  <wp:extent cx="194806" cy="182323"/>
                  <wp:effectExtent l="0" t="0" r="0" b="8255"/>
                  <wp:docPr id="2120746254" name="Picture 8" descr="P1509C23T43#yIS1">
                    <a:extLst xmlns:a="http://schemas.openxmlformats.org/drawingml/2006/main">
                      <a:ext uri="{FF2B5EF4-FFF2-40B4-BE49-F238E27FC236}">
                        <a16:creationId xmlns:a16="http://schemas.microsoft.com/office/drawing/2014/main" id="{FF61E841-AED0-4555-8D18-5A6CE6DB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F61E841-AED0-4555-8D18-5A6CE6DB6470}"/>
                              </a:ext>
                            </a:extLst>
                          </pic:cNvPr>
                          <pic:cNvPicPr>
                            <a:picLocks noChangeAspect="1"/>
                          </pic:cNvPicPr>
                        </pic:nvPicPr>
                        <pic:blipFill rotWithShape="1">
                          <a:blip r:embed="rId97"/>
                          <a:srcRect l="77649" t="52888"/>
                          <a:stretch/>
                        </pic:blipFill>
                        <pic:spPr>
                          <a:xfrm>
                            <a:off x="0" y="0"/>
                            <a:ext cx="220406" cy="206283"/>
                          </a:xfrm>
                          <a:prstGeom prst="rect">
                            <a:avLst/>
                          </a:prstGeom>
                        </pic:spPr>
                      </pic:pic>
                    </a:graphicData>
                  </a:graphic>
                </wp:inline>
              </w:drawing>
            </w:r>
          </w:p>
        </w:tc>
        <w:tc>
          <w:tcPr>
            <w:tcW w:w="453" w:type="dxa"/>
            <w:tcBorders>
              <w:left w:val="single" w:sz="4" w:space="0" w:color="000000"/>
            </w:tcBorders>
            <w:shd w:val="clear" w:color="auto" w:fill="auto"/>
            <w:vAlign w:val="center"/>
          </w:tcPr>
          <w:p w14:paraId="18A26C19" w14:textId="77777777" w:rsidR="000D281E" w:rsidRDefault="00885845" w:rsidP="00FC6A92">
            <w:pPr>
              <w:spacing w:after="0"/>
            </w:pPr>
            <w:r>
              <w:t>3</w:t>
            </w:r>
          </w:p>
        </w:tc>
      </w:tr>
      <w:tr w:rsidR="000D281E" w14:paraId="27287505" w14:textId="77777777" w:rsidTr="00FC6A92">
        <w:trPr>
          <w:trHeight w:val="611"/>
        </w:trPr>
        <w:tc>
          <w:tcPr>
            <w:tcW w:w="396" w:type="dxa"/>
            <w:tcBorders>
              <w:right w:val="single" w:sz="4" w:space="0" w:color="000000"/>
            </w:tcBorders>
            <w:shd w:val="clear" w:color="auto" w:fill="auto"/>
            <w:vAlign w:val="center"/>
          </w:tcPr>
          <w:p w14:paraId="31A2C4CD" w14:textId="77777777" w:rsidR="000D281E" w:rsidRDefault="00885845" w:rsidP="00FC6A92">
            <w:pPr>
              <w:spacing w:after="0"/>
              <w:jc w:val="right"/>
            </w:pPr>
            <w:r>
              <w:t>2</w:t>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3ED297C" w14:textId="4C255C44" w:rsidR="000D281E" w:rsidRDefault="004F1FE6">
            <w:r>
              <w:t xml:space="preserve">  </w:t>
            </w:r>
            <w:r w:rsidRPr="004F1FE6">
              <w:rPr>
                <w:noProof/>
                <w:lang w:eastAsia="de-CH"/>
              </w:rPr>
              <w:drawing>
                <wp:inline distT="0" distB="0" distL="0" distR="0" wp14:anchorId="4BA22373" wp14:editId="2636BD2F">
                  <wp:extent cx="210710" cy="307634"/>
                  <wp:effectExtent l="0" t="0" r="0" b="0"/>
                  <wp:docPr id="2120746265" name="Picture 18" descr="P1513C26T43#yIS1">
                    <a:extLst xmlns:a="http://schemas.openxmlformats.org/drawingml/2006/main">
                      <a:ext uri="{FF2B5EF4-FFF2-40B4-BE49-F238E27FC236}">
                        <a16:creationId xmlns:a16="http://schemas.microsoft.com/office/drawing/2014/main" id="{C1C0627C-D3F1-401E-9F10-3430AAAD8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1C0627C-D3F1-401E-9F10-3430AAAD87D0}"/>
                              </a:ext>
                            </a:extLst>
                          </pic:cNvPr>
                          <pic:cNvPicPr>
                            <a:picLocks noChangeAspect="1"/>
                          </pic:cNvPicPr>
                        </pic:nvPicPr>
                        <pic:blipFill rotWithShape="1">
                          <a:blip r:embed="rId97"/>
                          <a:srcRect l="51611" t="18035" r="23462"/>
                          <a:stretch/>
                        </pic:blipFill>
                        <pic:spPr>
                          <a:xfrm>
                            <a:off x="0" y="0"/>
                            <a:ext cx="242842" cy="354546"/>
                          </a:xfrm>
                          <a:prstGeom prst="rect">
                            <a:avLst/>
                          </a:prstGeom>
                        </pic:spPr>
                      </pic:pic>
                    </a:graphicData>
                  </a:graphic>
                </wp:inline>
              </w:drawing>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00A880C" w14:textId="50517EDC" w:rsidR="000D281E" w:rsidRDefault="004F1FE6">
            <w:r>
              <w:t xml:space="preserve">  </w:t>
            </w:r>
            <w:r w:rsidRPr="004F1FE6">
              <w:rPr>
                <w:noProof/>
                <w:lang w:eastAsia="de-CH"/>
              </w:rPr>
              <w:drawing>
                <wp:inline distT="0" distB="0" distL="0" distR="0" wp14:anchorId="04BA06EE" wp14:editId="6FA87D9F">
                  <wp:extent cx="219599" cy="391156"/>
                  <wp:effectExtent l="0" t="0" r="9525" b="0"/>
                  <wp:docPr id="2120746245" name="Picture 16" descr="P1514C27T43#yIS1">
                    <a:extLst xmlns:a="http://schemas.openxmlformats.org/drawingml/2006/main">
                      <a:ext uri="{FF2B5EF4-FFF2-40B4-BE49-F238E27FC236}">
                        <a16:creationId xmlns:a16="http://schemas.microsoft.com/office/drawing/2014/main" id="{E7C75AF1-C289-4922-ACB9-EEC0FBECC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7C75AF1-C289-4922-ACB9-EEC0FBECC41B}"/>
                              </a:ext>
                            </a:extLst>
                          </pic:cNvPr>
                          <pic:cNvPicPr>
                            <a:picLocks noChangeAspect="1"/>
                          </pic:cNvPicPr>
                        </pic:nvPicPr>
                        <pic:blipFill rotWithShape="1">
                          <a:blip r:embed="rId97"/>
                          <a:srcRect l="25800" r="49273"/>
                          <a:stretch/>
                        </pic:blipFill>
                        <pic:spPr>
                          <a:xfrm>
                            <a:off x="0" y="0"/>
                            <a:ext cx="233447" cy="415823"/>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962636" w14:textId="1D919337" w:rsidR="000D281E" w:rsidRDefault="004F1FE6">
            <w:r>
              <w:t xml:space="preserve">  </w:t>
            </w:r>
            <w:r w:rsidRPr="004F1FE6">
              <w:rPr>
                <w:noProof/>
                <w:lang w:eastAsia="de-CH"/>
              </w:rPr>
              <w:drawing>
                <wp:inline distT="0" distB="0" distL="0" distR="0" wp14:anchorId="55F34783" wp14:editId="710B3D36">
                  <wp:extent cx="194806" cy="182323"/>
                  <wp:effectExtent l="0" t="0" r="0" b="8255"/>
                  <wp:docPr id="2120746255" name="Picture 8" descr="P1515C28T43#yIS1">
                    <a:extLst xmlns:a="http://schemas.openxmlformats.org/drawingml/2006/main">
                      <a:ext uri="{FF2B5EF4-FFF2-40B4-BE49-F238E27FC236}">
                        <a16:creationId xmlns:a16="http://schemas.microsoft.com/office/drawing/2014/main" id="{FF61E841-AED0-4555-8D18-5A6CE6DB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F61E841-AED0-4555-8D18-5A6CE6DB6470}"/>
                              </a:ext>
                            </a:extLst>
                          </pic:cNvPr>
                          <pic:cNvPicPr>
                            <a:picLocks noChangeAspect="1"/>
                          </pic:cNvPicPr>
                        </pic:nvPicPr>
                        <pic:blipFill rotWithShape="1">
                          <a:blip r:embed="rId97"/>
                          <a:srcRect l="77649" t="52888"/>
                          <a:stretch/>
                        </pic:blipFill>
                        <pic:spPr>
                          <a:xfrm>
                            <a:off x="0" y="0"/>
                            <a:ext cx="220406" cy="206283"/>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A552BBE" w14:textId="3F147D7F" w:rsidR="000D281E" w:rsidRDefault="004F1FE6">
            <w:r>
              <w:t xml:space="preserve">  </w:t>
            </w:r>
            <w:r w:rsidRPr="004F1FE6">
              <w:rPr>
                <w:noProof/>
                <w:lang w:eastAsia="de-CH"/>
              </w:rPr>
              <w:drawing>
                <wp:inline distT="0" distB="0" distL="0" distR="0" wp14:anchorId="54643EFA" wp14:editId="24D0D0F7">
                  <wp:extent cx="195920" cy="253985"/>
                  <wp:effectExtent l="0" t="0" r="0" b="0"/>
                  <wp:docPr id="2120746271" name="Picture 28" descr="P1516C29T43#yIS1">
                    <a:extLst xmlns:a="http://schemas.openxmlformats.org/drawingml/2006/main">
                      <a:ext uri="{FF2B5EF4-FFF2-40B4-BE49-F238E27FC236}">
                        <a16:creationId xmlns:a16="http://schemas.microsoft.com/office/drawing/2014/main" id="{C2CADF86-0740-4493-898A-84B32E9E4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2CADF86-0740-4493-898A-84B32E9E4109}"/>
                              </a:ext>
                            </a:extLst>
                          </pic:cNvPr>
                          <pic:cNvPicPr>
                            <a:picLocks noChangeAspect="1"/>
                          </pic:cNvPicPr>
                        </pic:nvPicPr>
                        <pic:blipFill rotWithShape="1">
                          <a:blip r:embed="rId97"/>
                          <a:srcRect t="34744" r="77649"/>
                          <a:stretch/>
                        </pic:blipFill>
                        <pic:spPr>
                          <a:xfrm flipH="1">
                            <a:off x="0" y="0"/>
                            <a:ext cx="224894" cy="291546"/>
                          </a:xfrm>
                          <a:prstGeom prst="rect">
                            <a:avLst/>
                          </a:prstGeom>
                        </pic:spPr>
                      </pic:pic>
                    </a:graphicData>
                  </a:graphic>
                </wp:inline>
              </w:drawing>
            </w:r>
          </w:p>
        </w:tc>
        <w:tc>
          <w:tcPr>
            <w:tcW w:w="453" w:type="dxa"/>
            <w:tcBorders>
              <w:left w:val="single" w:sz="4" w:space="0" w:color="000000"/>
            </w:tcBorders>
            <w:shd w:val="clear" w:color="auto" w:fill="auto"/>
            <w:vAlign w:val="center"/>
          </w:tcPr>
          <w:p w14:paraId="78E1534E" w14:textId="77777777" w:rsidR="000D281E" w:rsidRDefault="00885845" w:rsidP="00FC6A92">
            <w:pPr>
              <w:spacing w:after="0"/>
            </w:pPr>
            <w:r>
              <w:t>2</w:t>
            </w:r>
          </w:p>
        </w:tc>
      </w:tr>
      <w:tr w:rsidR="000D281E" w14:paraId="7C68A3CA" w14:textId="77777777">
        <w:trPr>
          <w:trHeight w:val="397"/>
        </w:trPr>
        <w:tc>
          <w:tcPr>
            <w:tcW w:w="396" w:type="dxa"/>
            <w:shd w:val="clear" w:color="auto" w:fill="auto"/>
          </w:tcPr>
          <w:p w14:paraId="41558D7E" w14:textId="77777777" w:rsidR="000D281E" w:rsidRDefault="000D281E" w:rsidP="00FC6A92">
            <w:pPr>
              <w:spacing w:after="0"/>
              <w:jc w:val="center"/>
            </w:pPr>
          </w:p>
        </w:tc>
        <w:tc>
          <w:tcPr>
            <w:tcW w:w="767" w:type="dxa"/>
            <w:tcBorders>
              <w:top w:val="single" w:sz="4" w:space="0" w:color="000000"/>
            </w:tcBorders>
            <w:shd w:val="clear" w:color="auto" w:fill="auto"/>
          </w:tcPr>
          <w:p w14:paraId="231CE365" w14:textId="77777777" w:rsidR="000D281E" w:rsidRDefault="00885845" w:rsidP="00FC6A92">
            <w:pPr>
              <w:spacing w:after="0"/>
              <w:jc w:val="center"/>
            </w:pPr>
            <w:r>
              <w:t>2</w:t>
            </w:r>
          </w:p>
        </w:tc>
        <w:tc>
          <w:tcPr>
            <w:tcW w:w="767" w:type="dxa"/>
            <w:tcBorders>
              <w:top w:val="single" w:sz="4" w:space="0" w:color="000000"/>
            </w:tcBorders>
            <w:shd w:val="clear" w:color="auto" w:fill="auto"/>
          </w:tcPr>
          <w:p w14:paraId="463A60A7" w14:textId="77777777" w:rsidR="000D281E" w:rsidRDefault="00885845" w:rsidP="00FC6A92">
            <w:pPr>
              <w:spacing w:after="0"/>
              <w:jc w:val="center"/>
            </w:pPr>
            <w:r>
              <w:t>1</w:t>
            </w:r>
          </w:p>
        </w:tc>
        <w:tc>
          <w:tcPr>
            <w:tcW w:w="768" w:type="dxa"/>
            <w:tcBorders>
              <w:top w:val="single" w:sz="4" w:space="0" w:color="000000"/>
            </w:tcBorders>
            <w:shd w:val="clear" w:color="auto" w:fill="auto"/>
          </w:tcPr>
          <w:p w14:paraId="51B6E75B" w14:textId="77777777" w:rsidR="000D281E" w:rsidRDefault="00885845" w:rsidP="00FC6A92">
            <w:pPr>
              <w:spacing w:after="0"/>
              <w:jc w:val="center"/>
            </w:pPr>
            <w:r>
              <w:t>3</w:t>
            </w:r>
          </w:p>
        </w:tc>
        <w:tc>
          <w:tcPr>
            <w:tcW w:w="768" w:type="dxa"/>
            <w:tcBorders>
              <w:top w:val="single" w:sz="4" w:space="0" w:color="000000"/>
            </w:tcBorders>
            <w:shd w:val="clear" w:color="auto" w:fill="auto"/>
          </w:tcPr>
          <w:p w14:paraId="16517A15" w14:textId="77777777" w:rsidR="000D281E" w:rsidRDefault="00885845" w:rsidP="00FC6A92">
            <w:pPr>
              <w:spacing w:after="0"/>
              <w:jc w:val="center"/>
            </w:pPr>
            <w:r>
              <w:t>3</w:t>
            </w:r>
          </w:p>
        </w:tc>
        <w:tc>
          <w:tcPr>
            <w:tcW w:w="453" w:type="dxa"/>
            <w:shd w:val="clear" w:color="auto" w:fill="auto"/>
          </w:tcPr>
          <w:p w14:paraId="791C0BC8" w14:textId="77777777" w:rsidR="000D281E" w:rsidRDefault="000D281E" w:rsidP="00FC6A92">
            <w:pPr>
              <w:spacing w:after="0"/>
              <w:jc w:val="center"/>
            </w:pPr>
          </w:p>
        </w:tc>
      </w:tr>
    </w:tbl>
    <w:p w14:paraId="7AD50D86" w14:textId="77777777" w:rsidR="00CD1E89" w:rsidRDefault="00CD1E89"/>
    <w:p w14:paraId="21A3DBAB" w14:textId="6D85E880" w:rsidR="000D281E" w:rsidRDefault="00CD1E89">
      <w:r>
        <w:t>Bilde aus</w:t>
      </w:r>
      <w:r w:rsidR="0589E6D8">
        <w:t xml:space="preserve"> den folgenden </w:t>
      </w:r>
      <w:r w:rsidR="00E306AC">
        <w:t xml:space="preserve">Informationen </w:t>
      </w:r>
      <w:r w:rsidR="0589E6D8">
        <w:t>die Baumfelder</w:t>
      </w:r>
      <w:r>
        <w:t>.</w:t>
      </w:r>
      <w:r w:rsidR="0589E6D8">
        <w:t xml:space="preserve"> </w:t>
      </w:r>
      <w:r>
        <w:t>Arbeite</w:t>
      </w:r>
      <w:r w:rsidR="0589E6D8">
        <w:t xml:space="preserve"> </w:t>
      </w:r>
      <w:r w:rsidR="00190AB9">
        <w:t xml:space="preserve">dazu </w:t>
      </w:r>
      <w:r>
        <w:t>mit de</w:t>
      </w:r>
      <w:r w:rsidR="00961226">
        <w:t>n</w:t>
      </w:r>
      <w:r>
        <w:t xml:space="preserve"> KV </w:t>
      </w:r>
      <w:r w:rsidR="000A4664">
        <w:t>21</w:t>
      </w:r>
      <w:r w:rsidR="00961226">
        <w:t xml:space="preserve">, </w:t>
      </w:r>
      <w:r w:rsidR="000A4664">
        <w:t>22</w:t>
      </w:r>
      <w:r w:rsidR="00961226">
        <w:t xml:space="preserve">, </w:t>
      </w:r>
      <w:r w:rsidR="000A4664">
        <w:t xml:space="preserve">23 </w:t>
      </w:r>
      <w:r w:rsidR="00961226">
        <w:t xml:space="preserve">und </w:t>
      </w:r>
      <w:r w:rsidR="000A4664">
        <w:t xml:space="preserve">24 </w:t>
      </w:r>
      <w:r w:rsidR="00961226">
        <w:t>und</w:t>
      </w:r>
      <w:r>
        <w:t xml:space="preserve"> mit Legosteinen, falls vorhanden</w:t>
      </w:r>
      <w:r w:rsidR="0589E6D8">
        <w:t>.</w:t>
      </w:r>
    </w:p>
    <w:tbl>
      <w:tblPr>
        <w:tblW w:w="9895" w:type="dxa"/>
        <w:tblLook w:val="06A0" w:firstRow="1" w:lastRow="0" w:firstColumn="1" w:lastColumn="0" w:noHBand="1" w:noVBand="1"/>
      </w:tblPr>
      <w:tblGrid>
        <w:gridCol w:w="1005"/>
        <w:gridCol w:w="4079"/>
        <w:gridCol w:w="1005"/>
        <w:gridCol w:w="4079"/>
      </w:tblGrid>
      <w:tr w:rsidR="000D281E" w14:paraId="7DB169D0" w14:textId="77777777" w:rsidTr="00961226">
        <w:trPr>
          <w:trHeight w:val="3667"/>
        </w:trPr>
        <w:tc>
          <w:tcPr>
            <w:tcW w:w="773" w:type="dxa"/>
            <w:shd w:val="clear" w:color="auto" w:fill="auto"/>
          </w:tcPr>
          <w:p w14:paraId="39C05CC7" w14:textId="0EB35F16" w:rsidR="000D281E" w:rsidRPr="00783DE0" w:rsidRDefault="00783DE0">
            <w:pPr>
              <w:rPr>
                <w:color w:val="4472C4" w:themeColor="accent1"/>
              </w:rPr>
            </w:pPr>
            <w:r w:rsidRPr="00783DE0">
              <w:t>a)</w:t>
            </w:r>
            <w:r>
              <w:t xml:space="preserve"> </w:t>
            </w:r>
            <w:r>
              <w:br/>
            </w:r>
            <w:r w:rsidR="00885845" w:rsidRPr="00783DE0">
              <w:rPr>
                <w:noProof/>
                <w:lang w:eastAsia="de-CH"/>
              </w:rPr>
              <mc:AlternateContent>
                <mc:Choice Requires="wpg">
                  <w:drawing>
                    <wp:inline distT="0" distB="0" distL="0" distR="0" wp14:anchorId="506B3795" wp14:editId="07777777">
                      <wp:extent cx="353695" cy="306705"/>
                      <wp:effectExtent l="0" t="0" r="0" b="0"/>
                      <wp:docPr id="324" name="Group 324" descr="P1528C1T44#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1683429190" name="Group 1683429190"/>
                              <wpg:cNvGrpSpPr/>
                              <wpg:grpSpPr>
                                <a:xfrm>
                                  <a:off x="0" y="0"/>
                                  <a:ext cx="353160" cy="306000"/>
                                  <a:chOff x="0" y="0"/>
                                  <a:chExt cx="0" cy="0"/>
                                </a:xfrm>
                              </wpg:grpSpPr>
                              <wps:wsp>
                                <wps:cNvPr id="1683429191" name="Rectangle 1683429191"/>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192"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1683429193"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7E8E7564" id="Group 324" o:spid="_x0000_s1026" alt="P1528C1T44#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">
                      <v:group id="Group 1683429190"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">
                        <v:rect id="Rectangle 1683429191"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">
                          <v:imagedata r:id="rId10" o:title=""/>
                        </v:shape>
                      </v:group>
                      <w10:anchorlock/>
                    </v:group>
                  </w:pict>
                </mc:Fallback>
              </mc:AlternateContent>
            </w:r>
          </w:p>
        </w:tc>
        <w:tc>
          <w:tcPr>
            <w:tcW w:w="4079" w:type="dxa"/>
            <w:shd w:val="clear" w:color="auto" w:fill="auto"/>
          </w:tcPr>
          <w:tbl>
            <w:tblPr>
              <w:tblW w:w="3863" w:type="dxa"/>
              <w:tblLook w:val="0400" w:firstRow="0" w:lastRow="0" w:firstColumn="0" w:lastColumn="0" w:noHBand="0" w:noVBand="1"/>
            </w:tblPr>
            <w:tblGrid>
              <w:gridCol w:w="397"/>
              <w:gridCol w:w="767"/>
              <w:gridCol w:w="768"/>
              <w:gridCol w:w="767"/>
              <w:gridCol w:w="768"/>
              <w:gridCol w:w="396"/>
            </w:tblGrid>
            <w:tr w:rsidR="000D281E" w14:paraId="22E2EB0F" w14:textId="77777777" w:rsidTr="003D1C5E">
              <w:trPr>
                <w:trHeight w:val="397"/>
              </w:trPr>
              <w:tc>
                <w:tcPr>
                  <w:tcW w:w="397" w:type="dxa"/>
                  <w:shd w:val="clear" w:color="auto" w:fill="auto"/>
                </w:tcPr>
                <w:p w14:paraId="5F1A1ADB" w14:textId="77777777" w:rsidR="000D281E" w:rsidRDefault="000D281E"/>
              </w:tc>
              <w:tc>
                <w:tcPr>
                  <w:tcW w:w="767" w:type="dxa"/>
                  <w:tcBorders>
                    <w:bottom w:val="single" w:sz="4" w:space="0" w:color="000000"/>
                  </w:tcBorders>
                  <w:shd w:val="clear" w:color="auto" w:fill="auto"/>
                  <w:vAlign w:val="bottom"/>
                </w:tcPr>
                <w:p w14:paraId="6D013848" w14:textId="77777777" w:rsidR="000D281E" w:rsidRDefault="000D281E"/>
              </w:tc>
              <w:tc>
                <w:tcPr>
                  <w:tcW w:w="768" w:type="dxa"/>
                  <w:tcBorders>
                    <w:bottom w:val="single" w:sz="4" w:space="0" w:color="000000"/>
                  </w:tcBorders>
                  <w:shd w:val="clear" w:color="auto" w:fill="auto"/>
                  <w:vAlign w:val="bottom"/>
                </w:tcPr>
                <w:p w14:paraId="104D497C" w14:textId="77777777" w:rsidR="000D281E" w:rsidRDefault="000D281E"/>
              </w:tc>
              <w:tc>
                <w:tcPr>
                  <w:tcW w:w="767" w:type="dxa"/>
                  <w:tcBorders>
                    <w:bottom w:val="single" w:sz="4" w:space="0" w:color="000000"/>
                  </w:tcBorders>
                  <w:shd w:val="clear" w:color="auto" w:fill="auto"/>
                  <w:vAlign w:val="bottom"/>
                </w:tcPr>
                <w:p w14:paraId="2C344184" w14:textId="77777777" w:rsidR="000D281E" w:rsidRDefault="000D281E"/>
              </w:tc>
              <w:tc>
                <w:tcPr>
                  <w:tcW w:w="768" w:type="dxa"/>
                  <w:tcBorders>
                    <w:bottom w:val="single" w:sz="4" w:space="0" w:color="000000"/>
                  </w:tcBorders>
                  <w:shd w:val="clear" w:color="auto" w:fill="auto"/>
                  <w:vAlign w:val="bottom"/>
                </w:tcPr>
                <w:p w14:paraId="13AA0B87" w14:textId="77777777" w:rsidR="000D281E" w:rsidRDefault="000D281E"/>
              </w:tc>
              <w:tc>
                <w:tcPr>
                  <w:tcW w:w="396" w:type="dxa"/>
                  <w:shd w:val="clear" w:color="auto" w:fill="auto"/>
                </w:tcPr>
                <w:p w14:paraId="0E474E68" w14:textId="77777777" w:rsidR="000D281E" w:rsidRDefault="000D281E"/>
              </w:tc>
            </w:tr>
            <w:tr w:rsidR="000D281E" w14:paraId="245D991A" w14:textId="77777777" w:rsidTr="003D1C5E">
              <w:trPr>
                <w:trHeight w:val="611"/>
              </w:trPr>
              <w:tc>
                <w:tcPr>
                  <w:tcW w:w="397" w:type="dxa"/>
                  <w:tcBorders>
                    <w:right w:val="single" w:sz="4" w:space="0" w:color="000000"/>
                  </w:tcBorders>
                  <w:shd w:val="clear" w:color="auto" w:fill="auto"/>
                  <w:vAlign w:val="center"/>
                </w:tcPr>
                <w:p w14:paraId="279935FF" w14:textId="77777777" w:rsidR="000D281E" w:rsidRPr="00783DE0" w:rsidRDefault="00885845">
                  <w:pPr>
                    <w:spacing w:after="0"/>
                    <w:jc w:val="center"/>
                    <w:rPr>
                      <w:b/>
                      <w:bCs/>
                    </w:rPr>
                  </w:pPr>
                  <w:r w:rsidRPr="00783DE0">
                    <w:rPr>
                      <w:b/>
                      <w:bCs/>
                    </w:rPr>
                    <w:t>4</w:t>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DF6546" w14:textId="77777777" w:rsidR="000D281E" w:rsidRDefault="000D281E"/>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40FBA26" w14:textId="77777777" w:rsidR="000D281E" w:rsidRDefault="000D281E"/>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5E7F4C" w14:textId="77777777" w:rsidR="000D281E" w:rsidRDefault="000D281E"/>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6139AB" w14:textId="77777777" w:rsidR="000D281E" w:rsidRDefault="000D281E"/>
              </w:tc>
              <w:tc>
                <w:tcPr>
                  <w:tcW w:w="396" w:type="dxa"/>
                  <w:tcBorders>
                    <w:left w:val="single" w:sz="4" w:space="0" w:color="000000"/>
                  </w:tcBorders>
                  <w:shd w:val="clear" w:color="auto" w:fill="auto"/>
                  <w:vAlign w:val="center"/>
                </w:tcPr>
                <w:p w14:paraId="5290AB12" w14:textId="77777777" w:rsidR="000D281E" w:rsidRPr="00783DE0" w:rsidRDefault="00885845">
                  <w:pPr>
                    <w:spacing w:after="0"/>
                    <w:jc w:val="center"/>
                    <w:rPr>
                      <w:b/>
                      <w:bCs/>
                    </w:rPr>
                  </w:pPr>
                  <w:r w:rsidRPr="00783DE0">
                    <w:rPr>
                      <w:b/>
                      <w:bCs/>
                    </w:rPr>
                    <w:t>1</w:t>
                  </w:r>
                </w:p>
              </w:tc>
            </w:tr>
            <w:tr w:rsidR="000D281E" w14:paraId="04CD0881" w14:textId="77777777" w:rsidTr="003D1C5E">
              <w:trPr>
                <w:trHeight w:val="589"/>
              </w:trPr>
              <w:tc>
                <w:tcPr>
                  <w:tcW w:w="397" w:type="dxa"/>
                  <w:tcBorders>
                    <w:right w:val="single" w:sz="4" w:space="0" w:color="000000"/>
                  </w:tcBorders>
                  <w:shd w:val="clear" w:color="auto" w:fill="auto"/>
                  <w:vAlign w:val="center"/>
                </w:tcPr>
                <w:p w14:paraId="60A5ECF6" w14:textId="77777777" w:rsidR="000D281E" w:rsidRPr="00783DE0" w:rsidRDefault="000D281E">
                  <w:pPr>
                    <w:rPr>
                      <w:b/>
                      <w:bCs/>
                    </w:rPr>
                  </w:pP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7B15200" w14:textId="77777777" w:rsidR="000D281E" w:rsidRDefault="000D281E"/>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040E3B" w14:textId="6BC1C465" w:rsidR="000D281E" w:rsidRDefault="004F1FE6">
                  <w:r>
                    <w:t xml:space="preserve">  </w:t>
                  </w:r>
                  <w:r w:rsidRPr="004F1FE6">
                    <w:rPr>
                      <w:noProof/>
                      <w:lang w:eastAsia="de-CH"/>
                    </w:rPr>
                    <w:drawing>
                      <wp:inline distT="0" distB="0" distL="0" distR="0" wp14:anchorId="53731BA0" wp14:editId="01F7AD3C">
                        <wp:extent cx="194806" cy="182323"/>
                        <wp:effectExtent l="0" t="0" r="0" b="8255"/>
                        <wp:docPr id="2120746256" name="Picture 8" descr="P1545C2T44#yIS1">
                          <a:extLst xmlns:a="http://schemas.openxmlformats.org/drawingml/2006/main">
                            <a:ext uri="{FF2B5EF4-FFF2-40B4-BE49-F238E27FC236}">
                              <a16:creationId xmlns:a16="http://schemas.microsoft.com/office/drawing/2014/main" id="{FF61E841-AED0-4555-8D18-5A6CE6DB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F61E841-AED0-4555-8D18-5A6CE6DB6470}"/>
                                    </a:ext>
                                  </a:extLst>
                                </pic:cNvPr>
                                <pic:cNvPicPr>
                                  <a:picLocks noChangeAspect="1"/>
                                </pic:cNvPicPr>
                              </pic:nvPicPr>
                              <pic:blipFill rotWithShape="1">
                                <a:blip r:embed="rId97"/>
                                <a:srcRect l="77649" t="52888"/>
                                <a:stretch/>
                              </pic:blipFill>
                              <pic:spPr>
                                <a:xfrm>
                                  <a:off x="0" y="0"/>
                                  <a:ext cx="220406" cy="206283"/>
                                </a:xfrm>
                                <a:prstGeom prst="rect">
                                  <a:avLst/>
                                </a:prstGeom>
                              </pic:spPr>
                            </pic:pic>
                          </a:graphicData>
                        </a:graphic>
                      </wp:inline>
                    </w:drawing>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8B83C94" w14:textId="791538C5" w:rsidR="000D281E" w:rsidRDefault="004F1FE6">
                  <w:r>
                    <w:t xml:space="preserve">  </w:t>
                  </w:r>
                  <w:r w:rsidRPr="004F1FE6">
                    <w:rPr>
                      <w:noProof/>
                      <w:lang w:eastAsia="de-CH"/>
                    </w:rPr>
                    <w:drawing>
                      <wp:inline distT="0" distB="0" distL="0" distR="0" wp14:anchorId="506E0970" wp14:editId="286CFDA2">
                        <wp:extent cx="195920" cy="253985"/>
                        <wp:effectExtent l="0" t="0" r="0" b="0"/>
                        <wp:docPr id="2120746275" name="Picture 28" descr="P1546C2T44#yIS1">
                          <a:extLst xmlns:a="http://schemas.openxmlformats.org/drawingml/2006/main">
                            <a:ext uri="{FF2B5EF4-FFF2-40B4-BE49-F238E27FC236}">
                              <a16:creationId xmlns:a16="http://schemas.microsoft.com/office/drawing/2014/main" id="{C2CADF86-0740-4493-898A-84B32E9E4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2CADF86-0740-4493-898A-84B32E9E4109}"/>
                                    </a:ext>
                                  </a:extLst>
                                </pic:cNvPr>
                                <pic:cNvPicPr>
                                  <a:picLocks noChangeAspect="1"/>
                                </pic:cNvPicPr>
                              </pic:nvPicPr>
                              <pic:blipFill rotWithShape="1">
                                <a:blip r:embed="rId97"/>
                                <a:srcRect t="34744" r="77649"/>
                                <a:stretch/>
                              </pic:blipFill>
                              <pic:spPr>
                                <a:xfrm flipH="1">
                                  <a:off x="0" y="0"/>
                                  <a:ext cx="224894" cy="291546"/>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0E2721" w14:textId="77777777" w:rsidR="000D281E" w:rsidRDefault="000D281E"/>
              </w:tc>
              <w:tc>
                <w:tcPr>
                  <w:tcW w:w="396" w:type="dxa"/>
                  <w:tcBorders>
                    <w:left w:val="single" w:sz="4" w:space="0" w:color="000000"/>
                  </w:tcBorders>
                  <w:shd w:val="clear" w:color="auto" w:fill="auto"/>
                  <w:vAlign w:val="center"/>
                </w:tcPr>
                <w:p w14:paraId="5AE6D6BE" w14:textId="77777777" w:rsidR="000D281E" w:rsidRPr="00783DE0" w:rsidRDefault="000D281E">
                  <w:pPr>
                    <w:rPr>
                      <w:b/>
                      <w:bCs/>
                    </w:rPr>
                  </w:pPr>
                </w:p>
              </w:tc>
            </w:tr>
            <w:tr w:rsidR="000D281E" w14:paraId="55E84CD4" w14:textId="77777777" w:rsidTr="003D1C5E">
              <w:trPr>
                <w:trHeight w:val="752"/>
              </w:trPr>
              <w:tc>
                <w:tcPr>
                  <w:tcW w:w="397" w:type="dxa"/>
                  <w:tcBorders>
                    <w:right w:val="single" w:sz="4" w:space="0" w:color="000000"/>
                  </w:tcBorders>
                  <w:shd w:val="clear" w:color="auto" w:fill="auto"/>
                  <w:vAlign w:val="center"/>
                </w:tcPr>
                <w:p w14:paraId="064791A8" w14:textId="77777777" w:rsidR="000D281E" w:rsidRPr="00783DE0" w:rsidRDefault="000D281E">
                  <w:pPr>
                    <w:rPr>
                      <w:b/>
                      <w:bCs/>
                    </w:rPr>
                  </w:pP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BF6756B" w14:textId="77777777" w:rsidR="000D281E" w:rsidRDefault="000D281E"/>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FDEF55" w14:textId="11112B7D" w:rsidR="000D281E" w:rsidRDefault="004F1FE6">
                  <w:r>
                    <w:t xml:space="preserve">  </w:t>
                  </w:r>
                  <w:r w:rsidRPr="004F1FE6">
                    <w:rPr>
                      <w:noProof/>
                      <w:lang w:eastAsia="de-CH"/>
                    </w:rPr>
                    <w:drawing>
                      <wp:inline distT="0" distB="0" distL="0" distR="0" wp14:anchorId="0F4A2745" wp14:editId="2AD12C8D">
                        <wp:extent cx="219599" cy="391156"/>
                        <wp:effectExtent l="0" t="0" r="9525" b="0"/>
                        <wp:docPr id="2120746246" name="Picture 16" descr="P1552C2T44#yIS1">
                          <a:extLst xmlns:a="http://schemas.openxmlformats.org/drawingml/2006/main">
                            <a:ext uri="{FF2B5EF4-FFF2-40B4-BE49-F238E27FC236}">
                              <a16:creationId xmlns:a16="http://schemas.microsoft.com/office/drawing/2014/main" id="{E7C75AF1-C289-4922-ACB9-EEC0FBECC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7C75AF1-C289-4922-ACB9-EEC0FBECC41B}"/>
                                    </a:ext>
                                  </a:extLst>
                                </pic:cNvPr>
                                <pic:cNvPicPr>
                                  <a:picLocks noChangeAspect="1"/>
                                </pic:cNvPicPr>
                              </pic:nvPicPr>
                              <pic:blipFill rotWithShape="1">
                                <a:blip r:embed="rId97"/>
                                <a:srcRect l="25800" r="49273"/>
                                <a:stretch/>
                              </pic:blipFill>
                              <pic:spPr>
                                <a:xfrm>
                                  <a:off x="0" y="0"/>
                                  <a:ext cx="233447" cy="415823"/>
                                </a:xfrm>
                                <a:prstGeom prst="rect">
                                  <a:avLst/>
                                </a:prstGeom>
                              </pic:spPr>
                            </pic:pic>
                          </a:graphicData>
                        </a:graphic>
                      </wp:inline>
                    </w:drawing>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6E20BA6" w14:textId="06785EDF" w:rsidR="000D281E" w:rsidRDefault="004F1FE6">
                  <w:r>
                    <w:t xml:space="preserve">  </w:t>
                  </w:r>
                  <w:r w:rsidRPr="004F1FE6">
                    <w:rPr>
                      <w:noProof/>
                      <w:lang w:eastAsia="de-CH"/>
                    </w:rPr>
                    <w:drawing>
                      <wp:inline distT="0" distB="0" distL="0" distR="0" wp14:anchorId="0358024B" wp14:editId="625CB150">
                        <wp:extent cx="194806" cy="182323"/>
                        <wp:effectExtent l="0" t="0" r="0" b="8255"/>
                        <wp:docPr id="2120746257" name="Picture 8" descr="P1553C2T44#yIS1">
                          <a:extLst xmlns:a="http://schemas.openxmlformats.org/drawingml/2006/main">
                            <a:ext uri="{FF2B5EF4-FFF2-40B4-BE49-F238E27FC236}">
                              <a16:creationId xmlns:a16="http://schemas.microsoft.com/office/drawing/2014/main" id="{FF61E841-AED0-4555-8D18-5A6CE6DB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F61E841-AED0-4555-8D18-5A6CE6DB6470}"/>
                                    </a:ext>
                                  </a:extLst>
                                </pic:cNvPr>
                                <pic:cNvPicPr>
                                  <a:picLocks noChangeAspect="1"/>
                                </pic:cNvPicPr>
                              </pic:nvPicPr>
                              <pic:blipFill rotWithShape="1">
                                <a:blip r:embed="rId97"/>
                                <a:srcRect l="77649" t="52888"/>
                                <a:stretch/>
                              </pic:blipFill>
                              <pic:spPr>
                                <a:xfrm>
                                  <a:off x="0" y="0"/>
                                  <a:ext cx="220406" cy="206283"/>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7D3BE7" w14:textId="77777777" w:rsidR="000D281E" w:rsidRDefault="000D281E"/>
              </w:tc>
              <w:tc>
                <w:tcPr>
                  <w:tcW w:w="396" w:type="dxa"/>
                  <w:tcBorders>
                    <w:left w:val="single" w:sz="4" w:space="0" w:color="000000"/>
                  </w:tcBorders>
                  <w:shd w:val="clear" w:color="auto" w:fill="auto"/>
                  <w:vAlign w:val="center"/>
                </w:tcPr>
                <w:p w14:paraId="683DC078" w14:textId="77777777" w:rsidR="000D281E" w:rsidRPr="00783DE0" w:rsidRDefault="000D281E">
                  <w:pPr>
                    <w:rPr>
                      <w:b/>
                      <w:bCs/>
                    </w:rPr>
                  </w:pPr>
                </w:p>
              </w:tc>
            </w:tr>
            <w:tr w:rsidR="000D281E" w14:paraId="69678E1F" w14:textId="77777777" w:rsidTr="003D1C5E">
              <w:trPr>
                <w:trHeight w:val="611"/>
              </w:trPr>
              <w:tc>
                <w:tcPr>
                  <w:tcW w:w="397" w:type="dxa"/>
                  <w:tcBorders>
                    <w:right w:val="single" w:sz="4" w:space="0" w:color="000000"/>
                  </w:tcBorders>
                  <w:shd w:val="clear" w:color="auto" w:fill="auto"/>
                  <w:vAlign w:val="center"/>
                </w:tcPr>
                <w:p w14:paraId="08C1FDAD" w14:textId="77777777" w:rsidR="000D281E" w:rsidRPr="00783DE0" w:rsidRDefault="000D281E">
                  <w:pPr>
                    <w:rPr>
                      <w:b/>
                      <w:bCs/>
                    </w:rPr>
                  </w:pP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84E6F5" w14:textId="77777777" w:rsidR="000D281E" w:rsidRDefault="000D281E"/>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4B0712" w14:textId="77777777" w:rsidR="000D281E" w:rsidRDefault="000D281E"/>
              </w:tc>
              <w:tc>
                <w:tcPr>
                  <w:tcW w:w="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8A4CB42" w14:textId="77777777" w:rsidR="000D281E" w:rsidRDefault="000D281E"/>
              </w:tc>
              <w:tc>
                <w:tcPr>
                  <w:tcW w:w="7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6F391E9" w14:textId="77777777" w:rsidR="000D281E" w:rsidRDefault="000D281E"/>
              </w:tc>
              <w:tc>
                <w:tcPr>
                  <w:tcW w:w="396" w:type="dxa"/>
                  <w:tcBorders>
                    <w:left w:val="single" w:sz="4" w:space="0" w:color="000000"/>
                  </w:tcBorders>
                  <w:shd w:val="clear" w:color="auto" w:fill="auto"/>
                  <w:vAlign w:val="center"/>
                </w:tcPr>
                <w:p w14:paraId="28AC1B28" w14:textId="77777777" w:rsidR="000D281E" w:rsidRPr="00783DE0" w:rsidRDefault="000D281E">
                  <w:pPr>
                    <w:rPr>
                      <w:b/>
                      <w:bCs/>
                    </w:rPr>
                  </w:pPr>
                </w:p>
              </w:tc>
            </w:tr>
            <w:tr w:rsidR="000D281E" w14:paraId="59DE7374" w14:textId="77777777" w:rsidTr="003D1C5E">
              <w:trPr>
                <w:trHeight w:val="397"/>
              </w:trPr>
              <w:tc>
                <w:tcPr>
                  <w:tcW w:w="397" w:type="dxa"/>
                  <w:shd w:val="clear" w:color="auto" w:fill="auto"/>
                </w:tcPr>
                <w:p w14:paraId="7CB7E4D9" w14:textId="77777777" w:rsidR="000D281E" w:rsidRDefault="000D281E"/>
              </w:tc>
              <w:tc>
                <w:tcPr>
                  <w:tcW w:w="767" w:type="dxa"/>
                  <w:tcBorders>
                    <w:top w:val="single" w:sz="4" w:space="0" w:color="000000"/>
                  </w:tcBorders>
                  <w:shd w:val="clear" w:color="auto" w:fill="auto"/>
                </w:tcPr>
                <w:p w14:paraId="7E62752A" w14:textId="77777777" w:rsidR="000D281E" w:rsidRDefault="000D281E"/>
              </w:tc>
              <w:tc>
                <w:tcPr>
                  <w:tcW w:w="768" w:type="dxa"/>
                  <w:tcBorders>
                    <w:top w:val="single" w:sz="4" w:space="0" w:color="000000"/>
                  </w:tcBorders>
                  <w:shd w:val="clear" w:color="auto" w:fill="auto"/>
                </w:tcPr>
                <w:p w14:paraId="5822CD19" w14:textId="77777777" w:rsidR="000D281E" w:rsidRDefault="000D281E"/>
              </w:tc>
              <w:tc>
                <w:tcPr>
                  <w:tcW w:w="767" w:type="dxa"/>
                  <w:tcBorders>
                    <w:top w:val="single" w:sz="4" w:space="0" w:color="000000"/>
                  </w:tcBorders>
                  <w:shd w:val="clear" w:color="auto" w:fill="auto"/>
                </w:tcPr>
                <w:p w14:paraId="6D47760A" w14:textId="77777777" w:rsidR="000D281E" w:rsidRDefault="000D281E"/>
              </w:tc>
              <w:tc>
                <w:tcPr>
                  <w:tcW w:w="768" w:type="dxa"/>
                  <w:tcBorders>
                    <w:top w:val="single" w:sz="4" w:space="0" w:color="000000"/>
                  </w:tcBorders>
                  <w:shd w:val="clear" w:color="auto" w:fill="auto"/>
                </w:tcPr>
                <w:p w14:paraId="46541FEE" w14:textId="77777777" w:rsidR="000D281E" w:rsidRDefault="000D281E"/>
              </w:tc>
              <w:tc>
                <w:tcPr>
                  <w:tcW w:w="396" w:type="dxa"/>
                  <w:shd w:val="clear" w:color="auto" w:fill="auto"/>
                </w:tcPr>
                <w:p w14:paraId="3D0A7634" w14:textId="77777777" w:rsidR="000D281E" w:rsidRDefault="000D281E"/>
              </w:tc>
            </w:tr>
          </w:tbl>
          <w:p w14:paraId="480AAAE3" w14:textId="77777777" w:rsidR="000D281E" w:rsidRDefault="000D281E"/>
        </w:tc>
        <w:tc>
          <w:tcPr>
            <w:tcW w:w="964" w:type="dxa"/>
            <w:shd w:val="clear" w:color="auto" w:fill="auto"/>
          </w:tcPr>
          <w:p w14:paraId="7CAF80C3" w14:textId="1789D428" w:rsidR="000D281E" w:rsidRDefault="00783DE0">
            <w:pPr>
              <w:rPr>
                <w:b/>
                <w:bCs/>
                <w:color w:val="4472C4" w:themeColor="accent1"/>
                <w:sz w:val="24"/>
                <w:szCs w:val="24"/>
              </w:rPr>
            </w:pPr>
            <w:r>
              <w:rPr>
                <w:noProof/>
                <w:lang w:eastAsia="de-CH"/>
              </w:rPr>
              <w:t xml:space="preserve">b) </w:t>
            </w:r>
            <w:r w:rsidR="00885845">
              <w:rPr>
                <w:noProof/>
                <w:lang w:eastAsia="de-CH"/>
              </w:rPr>
              <mc:AlternateContent>
                <mc:Choice Requires="wpg">
                  <w:drawing>
                    <wp:inline distT="0" distB="0" distL="0" distR="0" wp14:anchorId="506B3795" wp14:editId="07777777">
                      <wp:extent cx="353695" cy="306705"/>
                      <wp:effectExtent l="0" t="0" r="0" b="0"/>
                      <wp:docPr id="1573702830" name="Group 1573702830" descr="P1572C3T44#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1683429194" name="Group 1683429194"/>
                              <wpg:cNvGrpSpPr/>
                              <wpg:grpSpPr>
                                <a:xfrm>
                                  <a:off x="0" y="0"/>
                                  <a:ext cx="353160" cy="306000"/>
                                  <a:chOff x="0" y="0"/>
                                  <a:chExt cx="0" cy="0"/>
                                </a:xfrm>
                              </wpg:grpSpPr>
                              <wps:wsp>
                                <wps:cNvPr id="1683429195" name="Rectangle 1683429195"/>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196"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1683429197"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51B9653E" id="Group 1573702830" o:spid="_x0000_s1026" alt="P1572C3T44#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">
                      <v:group id="Group 1683429194"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">
                        <v:rect id="Rectangle 1683429195"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">
                          <v:imagedata r:id="rId10" o:title=""/>
                        </v:shape>
                      </v:group>
                      <w10:anchorlock/>
                    </v:group>
                  </w:pict>
                </mc:Fallback>
              </mc:AlternateContent>
            </w:r>
          </w:p>
        </w:tc>
        <w:tc>
          <w:tcPr>
            <w:tcW w:w="4079" w:type="dxa"/>
            <w:shd w:val="clear" w:color="auto" w:fill="auto"/>
          </w:tcPr>
          <w:tbl>
            <w:tblPr>
              <w:tblW w:w="3863" w:type="dxa"/>
              <w:tblLook w:val="0400" w:firstRow="0" w:lastRow="0" w:firstColumn="0" w:lastColumn="0" w:noHBand="0" w:noVBand="1"/>
            </w:tblPr>
            <w:tblGrid>
              <w:gridCol w:w="397"/>
              <w:gridCol w:w="767"/>
              <w:gridCol w:w="768"/>
              <w:gridCol w:w="767"/>
              <w:gridCol w:w="768"/>
              <w:gridCol w:w="396"/>
            </w:tblGrid>
            <w:tr w:rsidR="000D281E" w14:paraId="214CC84A" w14:textId="77777777" w:rsidTr="00783DE0">
              <w:trPr>
                <w:trHeight w:val="397"/>
              </w:trPr>
              <w:tc>
                <w:tcPr>
                  <w:tcW w:w="397" w:type="dxa"/>
                  <w:shd w:val="clear" w:color="auto" w:fill="auto"/>
                  <w:vAlign w:val="center"/>
                </w:tcPr>
                <w:p w14:paraId="5FE46C25" w14:textId="77777777" w:rsidR="000D281E" w:rsidRDefault="000D281E" w:rsidP="00783DE0">
                  <w:pPr>
                    <w:jc w:val="center"/>
                  </w:pPr>
                </w:p>
              </w:tc>
              <w:tc>
                <w:tcPr>
                  <w:tcW w:w="767" w:type="dxa"/>
                  <w:tcBorders>
                    <w:bottom w:val="single" w:sz="4" w:space="0" w:color="000000" w:themeColor="text1"/>
                  </w:tcBorders>
                  <w:shd w:val="clear" w:color="auto" w:fill="auto"/>
                  <w:vAlign w:val="center"/>
                </w:tcPr>
                <w:p w14:paraId="28F3F337" w14:textId="48D74FC6" w:rsidR="000D281E" w:rsidRPr="00783DE0" w:rsidRDefault="000D281E" w:rsidP="00783DE0">
                  <w:pPr>
                    <w:spacing w:after="0"/>
                    <w:jc w:val="center"/>
                    <w:rPr>
                      <w:b/>
                      <w:bCs/>
                    </w:rPr>
                  </w:pPr>
                </w:p>
              </w:tc>
              <w:tc>
                <w:tcPr>
                  <w:tcW w:w="768" w:type="dxa"/>
                  <w:tcBorders>
                    <w:bottom w:val="single" w:sz="4" w:space="0" w:color="000000" w:themeColor="text1"/>
                  </w:tcBorders>
                  <w:shd w:val="clear" w:color="auto" w:fill="auto"/>
                  <w:vAlign w:val="center"/>
                </w:tcPr>
                <w:p w14:paraId="662E2991" w14:textId="2DCC3343" w:rsidR="000D281E" w:rsidRPr="00783DE0" w:rsidRDefault="0589E6D8" w:rsidP="00783DE0">
                  <w:pPr>
                    <w:spacing w:after="0"/>
                    <w:jc w:val="center"/>
                    <w:rPr>
                      <w:b/>
                      <w:bCs/>
                    </w:rPr>
                  </w:pPr>
                  <w:r w:rsidRPr="00783DE0">
                    <w:rPr>
                      <w:b/>
                      <w:bCs/>
                    </w:rPr>
                    <w:t>4</w:t>
                  </w:r>
                </w:p>
              </w:tc>
              <w:tc>
                <w:tcPr>
                  <w:tcW w:w="767" w:type="dxa"/>
                  <w:tcBorders>
                    <w:bottom w:val="single" w:sz="4" w:space="0" w:color="000000" w:themeColor="text1"/>
                  </w:tcBorders>
                  <w:shd w:val="clear" w:color="auto" w:fill="auto"/>
                  <w:vAlign w:val="center"/>
                </w:tcPr>
                <w:p w14:paraId="6F6DCEE7" w14:textId="77777777" w:rsidR="000D281E" w:rsidRPr="00783DE0" w:rsidRDefault="000D281E" w:rsidP="00783DE0">
                  <w:pPr>
                    <w:jc w:val="center"/>
                    <w:rPr>
                      <w:b/>
                      <w:bCs/>
                    </w:rPr>
                  </w:pPr>
                </w:p>
              </w:tc>
              <w:tc>
                <w:tcPr>
                  <w:tcW w:w="768" w:type="dxa"/>
                  <w:tcBorders>
                    <w:bottom w:val="single" w:sz="4" w:space="0" w:color="000000" w:themeColor="text1"/>
                  </w:tcBorders>
                  <w:shd w:val="clear" w:color="auto" w:fill="auto"/>
                  <w:vAlign w:val="center"/>
                </w:tcPr>
                <w:p w14:paraId="738F6CFE" w14:textId="77777777" w:rsidR="000D281E" w:rsidRPr="00783DE0" w:rsidRDefault="000D281E" w:rsidP="00783DE0">
                  <w:pPr>
                    <w:jc w:val="center"/>
                    <w:rPr>
                      <w:b/>
                      <w:bCs/>
                    </w:rPr>
                  </w:pPr>
                </w:p>
              </w:tc>
              <w:tc>
                <w:tcPr>
                  <w:tcW w:w="396" w:type="dxa"/>
                  <w:shd w:val="clear" w:color="auto" w:fill="auto"/>
                  <w:vAlign w:val="center"/>
                </w:tcPr>
                <w:p w14:paraId="0E3612C3" w14:textId="77777777" w:rsidR="000D281E" w:rsidRDefault="000D281E" w:rsidP="00783DE0">
                  <w:pPr>
                    <w:jc w:val="center"/>
                  </w:pPr>
                </w:p>
              </w:tc>
            </w:tr>
            <w:tr w:rsidR="000D281E" w14:paraId="1428F0A7" w14:textId="77777777" w:rsidTr="00961226">
              <w:trPr>
                <w:trHeight w:val="611"/>
              </w:trPr>
              <w:tc>
                <w:tcPr>
                  <w:tcW w:w="397" w:type="dxa"/>
                  <w:tcBorders>
                    <w:right w:val="single" w:sz="4" w:space="0" w:color="000000" w:themeColor="text1"/>
                  </w:tcBorders>
                  <w:shd w:val="clear" w:color="auto" w:fill="auto"/>
                  <w:vAlign w:val="center"/>
                </w:tcPr>
                <w:p w14:paraId="2050BD55" w14:textId="77777777" w:rsidR="000D281E" w:rsidRPr="00783DE0" w:rsidRDefault="000D281E" w:rsidP="00783DE0">
                  <w:pPr>
                    <w:jc w:val="center"/>
                    <w:rPr>
                      <w:b/>
                      <w:bCs/>
                    </w:rP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6A22A52B" w14:textId="12538505" w:rsidR="000D281E" w:rsidRDefault="004F1FE6" w:rsidP="00961226">
                  <w:pPr>
                    <w:jc w:val="center"/>
                  </w:pPr>
                  <w:r w:rsidRPr="004F1FE6">
                    <w:rPr>
                      <w:noProof/>
                      <w:lang w:eastAsia="de-CH"/>
                    </w:rPr>
                    <w:drawing>
                      <wp:inline distT="0" distB="0" distL="0" distR="0" wp14:anchorId="6C4EDD09" wp14:editId="2882A625">
                        <wp:extent cx="195920" cy="253985"/>
                        <wp:effectExtent l="0" t="0" r="0" b="0"/>
                        <wp:docPr id="2120746272" name="Picture 28" descr="P1581C4T44#yIS1">
                          <a:extLst xmlns:a="http://schemas.openxmlformats.org/drawingml/2006/main">
                            <a:ext uri="{FF2B5EF4-FFF2-40B4-BE49-F238E27FC236}">
                              <a16:creationId xmlns:a16="http://schemas.microsoft.com/office/drawing/2014/main" id="{C2CADF86-0740-4493-898A-84B32E9E4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2CADF86-0740-4493-898A-84B32E9E4109}"/>
                                    </a:ext>
                                  </a:extLst>
                                </pic:cNvPr>
                                <pic:cNvPicPr>
                                  <a:picLocks noChangeAspect="1"/>
                                </pic:cNvPicPr>
                              </pic:nvPicPr>
                              <pic:blipFill rotWithShape="1">
                                <a:blip r:embed="rId97"/>
                                <a:srcRect t="34744" r="77649"/>
                                <a:stretch/>
                              </pic:blipFill>
                              <pic:spPr>
                                <a:xfrm flipH="1">
                                  <a:off x="0" y="0"/>
                                  <a:ext cx="224894" cy="291546"/>
                                </a:xfrm>
                                <a:prstGeom prst="rect">
                                  <a:avLst/>
                                </a:prstGeom>
                              </pic:spPr>
                            </pic:pic>
                          </a:graphicData>
                        </a:graphic>
                      </wp:inline>
                    </w:drawing>
                  </w: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45C09875" w14:textId="77777777" w:rsidR="000D281E" w:rsidRDefault="000D281E" w:rsidP="00961226">
                  <w:pPr>
                    <w:jc w:val="cente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6CDC65EB" w14:textId="77777777" w:rsidR="000D281E" w:rsidRDefault="000D281E" w:rsidP="00961226">
                  <w:pPr>
                    <w:jc w:val="cente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2D50532D" w14:textId="77777777" w:rsidR="000D281E" w:rsidRDefault="000D281E" w:rsidP="00961226">
                  <w:pPr>
                    <w:jc w:val="center"/>
                  </w:pPr>
                </w:p>
              </w:tc>
              <w:tc>
                <w:tcPr>
                  <w:tcW w:w="396" w:type="dxa"/>
                  <w:tcBorders>
                    <w:left w:val="single" w:sz="4" w:space="0" w:color="000000" w:themeColor="text1"/>
                  </w:tcBorders>
                  <w:shd w:val="clear" w:color="auto" w:fill="auto"/>
                  <w:vAlign w:val="center"/>
                </w:tcPr>
                <w:p w14:paraId="26746B7D" w14:textId="77777777" w:rsidR="000D281E" w:rsidRDefault="000D281E" w:rsidP="00783DE0">
                  <w:pPr>
                    <w:jc w:val="center"/>
                  </w:pPr>
                </w:p>
              </w:tc>
            </w:tr>
            <w:tr w:rsidR="000D281E" w14:paraId="418800B0" w14:textId="77777777" w:rsidTr="00961226">
              <w:trPr>
                <w:trHeight w:val="589"/>
              </w:trPr>
              <w:tc>
                <w:tcPr>
                  <w:tcW w:w="397" w:type="dxa"/>
                  <w:tcBorders>
                    <w:right w:val="single" w:sz="4" w:space="0" w:color="000000" w:themeColor="text1"/>
                  </w:tcBorders>
                  <w:shd w:val="clear" w:color="auto" w:fill="auto"/>
                  <w:vAlign w:val="center"/>
                </w:tcPr>
                <w:p w14:paraId="562855B0" w14:textId="4C6A00A0" w:rsidR="000D281E" w:rsidRPr="00783DE0" w:rsidRDefault="0589E6D8" w:rsidP="00783DE0">
                  <w:pPr>
                    <w:jc w:val="center"/>
                    <w:rPr>
                      <w:b/>
                      <w:bCs/>
                    </w:rPr>
                  </w:pPr>
                  <w:r w:rsidRPr="00783DE0">
                    <w:rPr>
                      <w:b/>
                      <w:bCs/>
                    </w:rPr>
                    <w:t>4</w:t>
                  </w: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7E7AB69A" w14:textId="77777777" w:rsidR="000D281E" w:rsidRDefault="000D281E" w:rsidP="00961226">
                  <w:pPr>
                    <w:jc w:val="cente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38775929" w14:textId="77777777" w:rsidR="000D281E" w:rsidRDefault="000D281E" w:rsidP="00961226">
                  <w:pPr>
                    <w:jc w:val="cente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0E0ED9E8" w14:textId="77777777" w:rsidR="000D281E" w:rsidRDefault="000D281E" w:rsidP="00961226">
                  <w:pPr>
                    <w:jc w:val="cente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5A4345F3" w14:textId="77777777" w:rsidR="000D281E" w:rsidRDefault="000D281E" w:rsidP="00961226">
                  <w:pPr>
                    <w:jc w:val="center"/>
                  </w:pPr>
                </w:p>
              </w:tc>
              <w:tc>
                <w:tcPr>
                  <w:tcW w:w="396" w:type="dxa"/>
                  <w:tcBorders>
                    <w:left w:val="single" w:sz="4" w:space="0" w:color="000000" w:themeColor="text1"/>
                  </w:tcBorders>
                  <w:shd w:val="clear" w:color="auto" w:fill="auto"/>
                  <w:vAlign w:val="center"/>
                </w:tcPr>
                <w:p w14:paraId="472CC082" w14:textId="77777777" w:rsidR="000D281E" w:rsidRDefault="000D281E" w:rsidP="00783DE0">
                  <w:pPr>
                    <w:jc w:val="center"/>
                  </w:pPr>
                </w:p>
              </w:tc>
            </w:tr>
            <w:tr w:rsidR="000D281E" w14:paraId="7C964D78" w14:textId="77777777" w:rsidTr="00961226">
              <w:trPr>
                <w:trHeight w:val="752"/>
              </w:trPr>
              <w:tc>
                <w:tcPr>
                  <w:tcW w:w="397" w:type="dxa"/>
                  <w:tcBorders>
                    <w:right w:val="single" w:sz="4" w:space="0" w:color="000000" w:themeColor="text1"/>
                  </w:tcBorders>
                  <w:shd w:val="clear" w:color="auto" w:fill="auto"/>
                  <w:vAlign w:val="center"/>
                </w:tcPr>
                <w:p w14:paraId="17310F6F" w14:textId="6E6F63FC" w:rsidR="000D281E" w:rsidRPr="00783DE0" w:rsidRDefault="000D281E" w:rsidP="00783DE0">
                  <w:pPr>
                    <w:spacing w:after="0"/>
                    <w:jc w:val="center"/>
                    <w:rPr>
                      <w:b/>
                      <w:bCs/>
                    </w:rP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3675C73A" w14:textId="77777777" w:rsidR="000D281E" w:rsidRDefault="000D281E" w:rsidP="00961226">
                  <w:pPr>
                    <w:spacing w:after="0"/>
                    <w:jc w:val="cente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7277ECC7" w14:textId="77777777" w:rsidR="000D281E" w:rsidRDefault="000D281E" w:rsidP="00961226">
                  <w:pPr>
                    <w:spacing w:after="0"/>
                    <w:jc w:val="cente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71AE6454" w14:textId="77777777" w:rsidR="000D281E" w:rsidRDefault="000D281E" w:rsidP="00961226">
                  <w:pPr>
                    <w:spacing w:after="0"/>
                    <w:jc w:val="cente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43136B93" w14:textId="77777777" w:rsidR="000D281E" w:rsidRDefault="000D281E" w:rsidP="00961226">
                  <w:pPr>
                    <w:spacing w:after="0"/>
                    <w:jc w:val="center"/>
                  </w:pPr>
                </w:p>
              </w:tc>
              <w:tc>
                <w:tcPr>
                  <w:tcW w:w="396" w:type="dxa"/>
                  <w:tcBorders>
                    <w:left w:val="single" w:sz="4" w:space="0" w:color="000000" w:themeColor="text1"/>
                  </w:tcBorders>
                  <w:shd w:val="clear" w:color="auto" w:fill="auto"/>
                  <w:vAlign w:val="center"/>
                </w:tcPr>
                <w:p w14:paraId="2135056F" w14:textId="77777777" w:rsidR="000D281E" w:rsidRDefault="000D281E" w:rsidP="00783DE0">
                  <w:pPr>
                    <w:spacing w:after="0"/>
                    <w:jc w:val="center"/>
                  </w:pPr>
                </w:p>
              </w:tc>
            </w:tr>
            <w:tr w:rsidR="000D281E" w14:paraId="7C9D2714" w14:textId="77777777" w:rsidTr="00961226">
              <w:trPr>
                <w:trHeight w:val="611"/>
              </w:trPr>
              <w:tc>
                <w:tcPr>
                  <w:tcW w:w="397" w:type="dxa"/>
                  <w:tcBorders>
                    <w:right w:val="single" w:sz="4" w:space="0" w:color="000000" w:themeColor="text1"/>
                  </w:tcBorders>
                  <w:shd w:val="clear" w:color="auto" w:fill="auto"/>
                  <w:vAlign w:val="center"/>
                </w:tcPr>
                <w:p w14:paraId="00ECADE2" w14:textId="77777777" w:rsidR="000D281E" w:rsidRPr="00783DE0" w:rsidRDefault="000D281E" w:rsidP="00783DE0">
                  <w:pPr>
                    <w:jc w:val="center"/>
                    <w:rPr>
                      <w:b/>
                      <w:bCs/>
                    </w:rP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60461305" w14:textId="77777777" w:rsidR="000D281E" w:rsidRDefault="000D281E" w:rsidP="00961226">
                  <w:pPr>
                    <w:jc w:val="cente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570A21AC" w14:textId="77777777" w:rsidR="000D281E" w:rsidRDefault="000D281E" w:rsidP="00961226">
                  <w:pPr>
                    <w:jc w:val="cente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51A51847" w14:textId="77777777" w:rsidR="000D281E" w:rsidRDefault="000D281E" w:rsidP="00961226">
                  <w:pPr>
                    <w:jc w:val="cente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tcPr>
                <w:p w14:paraId="6E52D402" w14:textId="2922C2DF" w:rsidR="000D281E" w:rsidRDefault="004F1FE6" w:rsidP="00961226">
                  <w:pPr>
                    <w:jc w:val="center"/>
                  </w:pPr>
                  <w:r w:rsidRPr="004F1FE6">
                    <w:rPr>
                      <w:noProof/>
                      <w:lang w:eastAsia="de-CH"/>
                    </w:rPr>
                    <w:drawing>
                      <wp:inline distT="0" distB="0" distL="0" distR="0" wp14:anchorId="606ADE0A" wp14:editId="7ED511E7">
                        <wp:extent cx="194806" cy="182323"/>
                        <wp:effectExtent l="0" t="0" r="0" b="8255"/>
                        <wp:docPr id="2120746258" name="Picture 8" descr="P1605C4T44#yIS1">
                          <a:extLst xmlns:a="http://schemas.openxmlformats.org/drawingml/2006/main">
                            <a:ext uri="{FF2B5EF4-FFF2-40B4-BE49-F238E27FC236}">
                              <a16:creationId xmlns:a16="http://schemas.microsoft.com/office/drawing/2014/main" id="{FF61E841-AED0-4555-8D18-5A6CE6DB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F61E841-AED0-4555-8D18-5A6CE6DB6470}"/>
                                    </a:ext>
                                  </a:extLst>
                                </pic:cNvPr>
                                <pic:cNvPicPr>
                                  <a:picLocks noChangeAspect="1"/>
                                </pic:cNvPicPr>
                              </pic:nvPicPr>
                              <pic:blipFill rotWithShape="1">
                                <a:blip r:embed="rId97"/>
                                <a:srcRect l="77649" t="52888"/>
                                <a:stretch/>
                              </pic:blipFill>
                              <pic:spPr>
                                <a:xfrm>
                                  <a:off x="0" y="0"/>
                                  <a:ext cx="220406" cy="206283"/>
                                </a:xfrm>
                                <a:prstGeom prst="rect">
                                  <a:avLst/>
                                </a:prstGeom>
                              </pic:spPr>
                            </pic:pic>
                          </a:graphicData>
                        </a:graphic>
                      </wp:inline>
                    </w:drawing>
                  </w:r>
                </w:p>
              </w:tc>
              <w:tc>
                <w:tcPr>
                  <w:tcW w:w="396" w:type="dxa"/>
                  <w:tcBorders>
                    <w:left w:val="single" w:sz="4" w:space="0" w:color="000000" w:themeColor="text1"/>
                  </w:tcBorders>
                  <w:shd w:val="clear" w:color="auto" w:fill="auto"/>
                  <w:vAlign w:val="center"/>
                </w:tcPr>
                <w:p w14:paraId="0F516707" w14:textId="77777777" w:rsidR="000D281E" w:rsidRDefault="000D281E" w:rsidP="00783DE0">
                  <w:pPr>
                    <w:jc w:val="center"/>
                  </w:pPr>
                </w:p>
              </w:tc>
            </w:tr>
            <w:tr w:rsidR="000D281E" w14:paraId="6313D4C8" w14:textId="77777777" w:rsidTr="00783DE0">
              <w:trPr>
                <w:trHeight w:val="397"/>
              </w:trPr>
              <w:tc>
                <w:tcPr>
                  <w:tcW w:w="397" w:type="dxa"/>
                  <w:shd w:val="clear" w:color="auto" w:fill="auto"/>
                  <w:vAlign w:val="center"/>
                </w:tcPr>
                <w:p w14:paraId="183D9767" w14:textId="77777777" w:rsidR="000D281E" w:rsidRDefault="000D281E" w:rsidP="00783DE0">
                  <w:pPr>
                    <w:jc w:val="center"/>
                  </w:pPr>
                </w:p>
              </w:tc>
              <w:tc>
                <w:tcPr>
                  <w:tcW w:w="767" w:type="dxa"/>
                  <w:tcBorders>
                    <w:top w:val="single" w:sz="4" w:space="0" w:color="000000" w:themeColor="text1"/>
                  </w:tcBorders>
                  <w:shd w:val="clear" w:color="auto" w:fill="auto"/>
                  <w:vAlign w:val="center"/>
                </w:tcPr>
                <w:p w14:paraId="2C821F3A" w14:textId="77777777" w:rsidR="000D281E" w:rsidRDefault="000D281E" w:rsidP="00783DE0">
                  <w:pPr>
                    <w:jc w:val="center"/>
                  </w:pPr>
                </w:p>
              </w:tc>
              <w:tc>
                <w:tcPr>
                  <w:tcW w:w="768" w:type="dxa"/>
                  <w:tcBorders>
                    <w:top w:val="single" w:sz="4" w:space="0" w:color="000000" w:themeColor="text1"/>
                  </w:tcBorders>
                  <w:shd w:val="clear" w:color="auto" w:fill="auto"/>
                  <w:vAlign w:val="center"/>
                </w:tcPr>
                <w:p w14:paraId="118136F6" w14:textId="77777777" w:rsidR="000D281E" w:rsidRDefault="000D281E" w:rsidP="00783DE0">
                  <w:pPr>
                    <w:jc w:val="center"/>
                  </w:pPr>
                </w:p>
              </w:tc>
              <w:tc>
                <w:tcPr>
                  <w:tcW w:w="767" w:type="dxa"/>
                  <w:tcBorders>
                    <w:top w:val="single" w:sz="4" w:space="0" w:color="000000" w:themeColor="text1"/>
                  </w:tcBorders>
                  <w:shd w:val="clear" w:color="auto" w:fill="auto"/>
                  <w:vAlign w:val="center"/>
                </w:tcPr>
                <w:p w14:paraId="3A6CA74B" w14:textId="77777777" w:rsidR="000D281E" w:rsidRDefault="000D281E" w:rsidP="00783DE0">
                  <w:pPr>
                    <w:jc w:val="center"/>
                  </w:pPr>
                </w:p>
              </w:tc>
              <w:tc>
                <w:tcPr>
                  <w:tcW w:w="768" w:type="dxa"/>
                  <w:tcBorders>
                    <w:top w:val="single" w:sz="4" w:space="0" w:color="000000" w:themeColor="text1"/>
                  </w:tcBorders>
                  <w:shd w:val="clear" w:color="auto" w:fill="auto"/>
                  <w:vAlign w:val="center"/>
                </w:tcPr>
                <w:p w14:paraId="46FE412C" w14:textId="77777777" w:rsidR="000D281E" w:rsidRDefault="000D281E" w:rsidP="00783DE0">
                  <w:pPr>
                    <w:jc w:val="center"/>
                  </w:pPr>
                </w:p>
              </w:tc>
              <w:tc>
                <w:tcPr>
                  <w:tcW w:w="396" w:type="dxa"/>
                  <w:shd w:val="clear" w:color="auto" w:fill="auto"/>
                  <w:vAlign w:val="center"/>
                </w:tcPr>
                <w:p w14:paraId="76F7E902" w14:textId="77777777" w:rsidR="000D281E" w:rsidRDefault="000D281E" w:rsidP="00783DE0">
                  <w:pPr>
                    <w:jc w:val="center"/>
                  </w:pPr>
                </w:p>
              </w:tc>
            </w:tr>
          </w:tbl>
          <w:p w14:paraId="670EA63D" w14:textId="77777777" w:rsidR="000D281E" w:rsidRDefault="000D281E">
            <w:pPr>
              <w:spacing w:after="0"/>
            </w:pPr>
          </w:p>
        </w:tc>
      </w:tr>
      <w:tr w:rsidR="000D281E" w14:paraId="79854B37" w14:textId="77777777" w:rsidTr="00783DE0">
        <w:tc>
          <w:tcPr>
            <w:tcW w:w="773" w:type="dxa"/>
            <w:shd w:val="clear" w:color="auto" w:fill="auto"/>
          </w:tcPr>
          <w:p w14:paraId="7C15A2D3" w14:textId="42181DF2" w:rsidR="000D281E" w:rsidRPr="00783DE0" w:rsidRDefault="00783DE0">
            <w:pPr>
              <w:rPr>
                <w:b/>
                <w:bCs/>
                <w:color w:val="4472C4" w:themeColor="accent1"/>
              </w:rPr>
            </w:pPr>
            <w:r w:rsidRPr="00783DE0">
              <w:rPr>
                <w:noProof/>
                <w:lang w:eastAsia="de-CH"/>
              </w:rPr>
              <w:t>c)</w:t>
            </w:r>
            <w:r w:rsidR="00885845" w:rsidRPr="00783DE0">
              <w:rPr>
                <w:b/>
                <w:bCs/>
                <w:noProof/>
                <w:color w:val="4472C4" w:themeColor="accent1"/>
                <w:lang w:eastAsia="de-CH"/>
              </w:rPr>
              <mc:AlternateContent>
                <mc:Choice Requires="wpg">
                  <w:drawing>
                    <wp:inline distT="0" distB="0" distL="0" distR="0" wp14:anchorId="60AB1D75" wp14:editId="7CAA92FC">
                      <wp:extent cx="501015" cy="295910"/>
                      <wp:effectExtent l="0" t="0" r="0" b="0"/>
                      <wp:docPr id="331" name="Group 2132389028" descr="P1617C5T44#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1683429198" name="Group 1683429198"/>
                              <wpg:cNvGrpSpPr/>
                              <wpg:grpSpPr>
                                <a:xfrm>
                                  <a:off x="0" y="0"/>
                                  <a:ext cx="500400" cy="295200"/>
                                  <a:chOff x="0" y="0"/>
                                  <a:chExt cx="0" cy="0"/>
                                </a:xfrm>
                              </wpg:grpSpPr>
                              <wps:wsp>
                                <wps:cNvPr id="1683429199" name="Rectangle 1683429199"/>
                                <wps:cNvSpPr/>
                                <wps:spPr>
                                  <a:xfrm>
                                    <a:off x="0" y="0"/>
                                    <a:ext cx="49968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200"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1683429201" name="Shape 172"/>
                                  <pic:cNvPicPr/>
                                </pic:nvPicPr>
                                <pic:blipFill>
                                  <a:blip r:embed="rId9"/>
                                  <a:stretch/>
                                </pic:blipFill>
                                <pic:spPr>
                                  <a:xfrm>
                                    <a:off x="158040" y="0"/>
                                    <a:ext cx="183600" cy="295200"/>
                                  </a:xfrm>
                                  <a:prstGeom prst="rect">
                                    <a:avLst/>
                                  </a:prstGeom>
                                  <a:ln>
                                    <a:noFill/>
                                  </a:ln>
                                </pic:spPr>
                              </pic:pic>
                              <pic:pic xmlns:pic="http://schemas.openxmlformats.org/drawingml/2006/picture">
                                <pic:nvPicPr>
                                  <pic:cNvPr id="1683429202"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3C6AEA25" id="Group 2132389028" o:spid="_x0000_s1026" alt="P1617C5T44#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">
                      <v:group id="Group 1683429198"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">
                        <v:rect id="Rectangle 1683429199" o:spid="_x0000_s1028" style="position:absolute;width:49968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">
                          <v:imagedata r:id="rId10" o:title=""/>
                        </v:shape>
                        <v:shape id="Shape 172" o:spid="_x0000_s1030" type="#_x0000_t75" style="position:absolute;left:15804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">
                          <v:imagedata r:id="rId10" o:title=""/>
                        </v:shape>
                      </v:group>
                      <w10:anchorlock/>
                    </v:group>
                  </w:pict>
                </mc:Fallback>
              </mc:AlternateContent>
            </w:r>
          </w:p>
        </w:tc>
        <w:tc>
          <w:tcPr>
            <w:tcW w:w="4079" w:type="dxa"/>
            <w:shd w:val="clear" w:color="auto" w:fill="auto"/>
          </w:tcPr>
          <w:tbl>
            <w:tblPr>
              <w:tblW w:w="3863" w:type="dxa"/>
              <w:tblLook w:val="0400" w:firstRow="0" w:lastRow="0" w:firstColumn="0" w:lastColumn="0" w:noHBand="0" w:noVBand="1"/>
            </w:tblPr>
            <w:tblGrid>
              <w:gridCol w:w="397"/>
              <w:gridCol w:w="767"/>
              <w:gridCol w:w="768"/>
              <w:gridCol w:w="767"/>
              <w:gridCol w:w="768"/>
              <w:gridCol w:w="396"/>
            </w:tblGrid>
            <w:tr w:rsidR="000D281E" w14:paraId="22C3D751" w14:textId="77777777" w:rsidTr="00961226">
              <w:trPr>
                <w:trHeight w:val="397"/>
              </w:trPr>
              <w:tc>
                <w:tcPr>
                  <w:tcW w:w="397" w:type="dxa"/>
                  <w:shd w:val="clear" w:color="auto" w:fill="auto"/>
                  <w:vAlign w:val="center"/>
                </w:tcPr>
                <w:p w14:paraId="7829CC3B" w14:textId="77777777" w:rsidR="000D281E" w:rsidRPr="00961226" w:rsidRDefault="000D281E" w:rsidP="00961226">
                  <w:pPr>
                    <w:jc w:val="center"/>
                    <w:rPr>
                      <w:b/>
                      <w:bCs/>
                    </w:rPr>
                  </w:pPr>
                </w:p>
              </w:tc>
              <w:tc>
                <w:tcPr>
                  <w:tcW w:w="767" w:type="dxa"/>
                  <w:tcBorders>
                    <w:bottom w:val="single" w:sz="4" w:space="0" w:color="000000" w:themeColor="text1"/>
                  </w:tcBorders>
                  <w:shd w:val="clear" w:color="auto" w:fill="auto"/>
                  <w:vAlign w:val="center"/>
                </w:tcPr>
                <w:p w14:paraId="1E0D2375" w14:textId="081F4402" w:rsidR="000D281E" w:rsidRPr="00961226" w:rsidRDefault="0589E6D8" w:rsidP="00961226">
                  <w:pPr>
                    <w:spacing w:after="0"/>
                    <w:jc w:val="center"/>
                    <w:rPr>
                      <w:b/>
                      <w:bCs/>
                    </w:rPr>
                  </w:pPr>
                  <w:r w:rsidRPr="00961226">
                    <w:rPr>
                      <w:b/>
                      <w:bCs/>
                    </w:rPr>
                    <w:t>3</w:t>
                  </w:r>
                </w:p>
              </w:tc>
              <w:tc>
                <w:tcPr>
                  <w:tcW w:w="768" w:type="dxa"/>
                  <w:tcBorders>
                    <w:bottom w:val="single" w:sz="4" w:space="0" w:color="000000" w:themeColor="text1"/>
                  </w:tcBorders>
                  <w:shd w:val="clear" w:color="auto" w:fill="auto"/>
                  <w:vAlign w:val="center"/>
                </w:tcPr>
                <w:p w14:paraId="5055DCC4" w14:textId="4010DD33" w:rsidR="000D281E" w:rsidRPr="00961226" w:rsidRDefault="000D281E" w:rsidP="00961226">
                  <w:pPr>
                    <w:spacing w:after="0"/>
                    <w:jc w:val="center"/>
                    <w:rPr>
                      <w:b/>
                      <w:bCs/>
                    </w:rPr>
                  </w:pPr>
                </w:p>
              </w:tc>
              <w:tc>
                <w:tcPr>
                  <w:tcW w:w="767" w:type="dxa"/>
                  <w:tcBorders>
                    <w:bottom w:val="single" w:sz="4" w:space="0" w:color="000000" w:themeColor="text1"/>
                  </w:tcBorders>
                  <w:shd w:val="clear" w:color="auto" w:fill="auto"/>
                  <w:vAlign w:val="center"/>
                </w:tcPr>
                <w:p w14:paraId="16BD86AF" w14:textId="77777777" w:rsidR="000D281E" w:rsidRPr="00961226" w:rsidRDefault="000D281E" w:rsidP="00961226">
                  <w:pPr>
                    <w:jc w:val="center"/>
                    <w:rPr>
                      <w:b/>
                      <w:bCs/>
                    </w:rPr>
                  </w:pPr>
                </w:p>
              </w:tc>
              <w:tc>
                <w:tcPr>
                  <w:tcW w:w="768" w:type="dxa"/>
                  <w:tcBorders>
                    <w:bottom w:val="single" w:sz="4" w:space="0" w:color="000000" w:themeColor="text1"/>
                  </w:tcBorders>
                  <w:shd w:val="clear" w:color="auto" w:fill="auto"/>
                  <w:vAlign w:val="center"/>
                </w:tcPr>
                <w:p w14:paraId="692CE51E" w14:textId="77777777" w:rsidR="000D281E" w:rsidRPr="00961226" w:rsidRDefault="000D281E" w:rsidP="00961226">
                  <w:pPr>
                    <w:jc w:val="center"/>
                    <w:rPr>
                      <w:b/>
                      <w:bCs/>
                    </w:rPr>
                  </w:pPr>
                </w:p>
              </w:tc>
              <w:tc>
                <w:tcPr>
                  <w:tcW w:w="396" w:type="dxa"/>
                  <w:shd w:val="clear" w:color="auto" w:fill="auto"/>
                  <w:vAlign w:val="center"/>
                </w:tcPr>
                <w:p w14:paraId="45C3DCF2" w14:textId="77777777" w:rsidR="000D281E" w:rsidRPr="00961226" w:rsidRDefault="000D281E" w:rsidP="00961226">
                  <w:pPr>
                    <w:jc w:val="center"/>
                    <w:rPr>
                      <w:b/>
                      <w:bCs/>
                    </w:rPr>
                  </w:pPr>
                </w:p>
              </w:tc>
            </w:tr>
            <w:tr w:rsidR="000D281E" w14:paraId="37BF0C5E" w14:textId="77777777" w:rsidTr="00961226">
              <w:trPr>
                <w:trHeight w:val="713"/>
              </w:trPr>
              <w:tc>
                <w:tcPr>
                  <w:tcW w:w="397" w:type="dxa"/>
                  <w:tcBorders>
                    <w:right w:val="single" w:sz="4" w:space="0" w:color="000000" w:themeColor="text1"/>
                  </w:tcBorders>
                  <w:shd w:val="clear" w:color="auto" w:fill="auto"/>
                  <w:vAlign w:val="center"/>
                </w:tcPr>
                <w:p w14:paraId="762D34F9" w14:textId="77777777" w:rsidR="000D281E" w:rsidRPr="00961226" w:rsidRDefault="000D281E" w:rsidP="00961226">
                  <w:pPr>
                    <w:jc w:val="center"/>
                    <w:rPr>
                      <w:b/>
                      <w:bCs/>
                    </w:rP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356DEA5" w14:textId="77777777" w:rsidR="000D281E" w:rsidRPr="00961226" w:rsidRDefault="000D281E" w:rsidP="00961226">
                  <w:pPr>
                    <w:jc w:val="center"/>
                    <w:rPr>
                      <w:b/>
                      <w:bCs/>
                    </w:rP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A270B90" w14:textId="77777777" w:rsidR="000D281E" w:rsidRPr="00961226" w:rsidRDefault="000D281E" w:rsidP="00961226">
                  <w:pPr>
                    <w:jc w:val="center"/>
                    <w:rPr>
                      <w:b/>
                      <w:bCs/>
                    </w:rP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F6C9E98" w14:textId="77777777" w:rsidR="000D281E" w:rsidRPr="00961226" w:rsidRDefault="000D281E" w:rsidP="00961226">
                  <w:pPr>
                    <w:jc w:val="center"/>
                    <w:rPr>
                      <w:b/>
                      <w:bCs/>
                    </w:rP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15C1B2A" w14:textId="77777777" w:rsidR="000D281E" w:rsidRPr="00961226" w:rsidRDefault="000D281E" w:rsidP="00961226">
                  <w:pPr>
                    <w:jc w:val="center"/>
                    <w:rPr>
                      <w:b/>
                      <w:bCs/>
                    </w:rPr>
                  </w:pPr>
                </w:p>
              </w:tc>
              <w:tc>
                <w:tcPr>
                  <w:tcW w:w="396" w:type="dxa"/>
                  <w:tcBorders>
                    <w:left w:val="single" w:sz="4" w:space="0" w:color="000000" w:themeColor="text1"/>
                  </w:tcBorders>
                  <w:shd w:val="clear" w:color="auto" w:fill="auto"/>
                  <w:vAlign w:val="center"/>
                </w:tcPr>
                <w:p w14:paraId="6D05CB64" w14:textId="77777777" w:rsidR="000D281E" w:rsidRPr="00961226" w:rsidRDefault="000D281E" w:rsidP="00961226">
                  <w:pPr>
                    <w:jc w:val="center"/>
                    <w:rPr>
                      <w:b/>
                      <w:bCs/>
                    </w:rPr>
                  </w:pPr>
                </w:p>
              </w:tc>
            </w:tr>
            <w:tr w:rsidR="000D281E" w14:paraId="3BC2995D" w14:textId="77777777" w:rsidTr="00961226">
              <w:trPr>
                <w:trHeight w:val="665"/>
              </w:trPr>
              <w:tc>
                <w:tcPr>
                  <w:tcW w:w="397" w:type="dxa"/>
                  <w:tcBorders>
                    <w:right w:val="single" w:sz="4" w:space="0" w:color="000000" w:themeColor="text1"/>
                  </w:tcBorders>
                  <w:shd w:val="clear" w:color="auto" w:fill="auto"/>
                  <w:vAlign w:val="center"/>
                </w:tcPr>
                <w:p w14:paraId="7CD048C6" w14:textId="6057F829" w:rsidR="000D281E" w:rsidRPr="00961226" w:rsidRDefault="000D281E" w:rsidP="00961226">
                  <w:pPr>
                    <w:spacing w:after="0"/>
                    <w:jc w:val="center"/>
                    <w:rPr>
                      <w:b/>
                      <w:bCs/>
                    </w:rP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BD07051" w14:textId="77777777" w:rsidR="000D281E" w:rsidRPr="00961226" w:rsidRDefault="000D281E" w:rsidP="00961226">
                  <w:pPr>
                    <w:jc w:val="center"/>
                    <w:rPr>
                      <w:b/>
                      <w:bCs/>
                    </w:rP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621239F" w14:textId="77777777" w:rsidR="000D281E" w:rsidRPr="00961226" w:rsidRDefault="000D281E" w:rsidP="00961226">
                  <w:pPr>
                    <w:jc w:val="center"/>
                    <w:rPr>
                      <w:b/>
                      <w:bCs/>
                    </w:rP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FD5FA50" w14:textId="77777777" w:rsidR="000D281E" w:rsidRPr="00961226" w:rsidRDefault="000D281E" w:rsidP="00961226">
                  <w:pPr>
                    <w:jc w:val="center"/>
                    <w:rPr>
                      <w:b/>
                      <w:bCs/>
                    </w:rP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17B0238" w14:textId="77777777" w:rsidR="000D281E" w:rsidRPr="00961226" w:rsidRDefault="000D281E" w:rsidP="00961226">
                  <w:pPr>
                    <w:jc w:val="center"/>
                    <w:rPr>
                      <w:b/>
                      <w:bCs/>
                    </w:rPr>
                  </w:pPr>
                </w:p>
              </w:tc>
              <w:tc>
                <w:tcPr>
                  <w:tcW w:w="396" w:type="dxa"/>
                  <w:tcBorders>
                    <w:left w:val="single" w:sz="4" w:space="0" w:color="000000" w:themeColor="text1"/>
                  </w:tcBorders>
                  <w:shd w:val="clear" w:color="auto" w:fill="auto"/>
                  <w:vAlign w:val="center"/>
                </w:tcPr>
                <w:p w14:paraId="202FEFD9" w14:textId="77777777" w:rsidR="000D281E" w:rsidRPr="00961226" w:rsidRDefault="000D281E" w:rsidP="00961226">
                  <w:pPr>
                    <w:jc w:val="center"/>
                    <w:rPr>
                      <w:b/>
                      <w:bCs/>
                    </w:rPr>
                  </w:pPr>
                </w:p>
              </w:tc>
            </w:tr>
            <w:tr w:rsidR="000D281E" w14:paraId="05F814D9" w14:textId="77777777" w:rsidTr="00961226">
              <w:trPr>
                <w:trHeight w:val="688"/>
              </w:trPr>
              <w:tc>
                <w:tcPr>
                  <w:tcW w:w="397" w:type="dxa"/>
                  <w:tcBorders>
                    <w:right w:val="single" w:sz="4" w:space="0" w:color="000000" w:themeColor="text1"/>
                  </w:tcBorders>
                  <w:shd w:val="clear" w:color="auto" w:fill="auto"/>
                  <w:vAlign w:val="center"/>
                </w:tcPr>
                <w:p w14:paraId="69596ACF" w14:textId="414CF813" w:rsidR="000D281E" w:rsidRPr="00961226" w:rsidRDefault="0589E6D8" w:rsidP="00961226">
                  <w:pPr>
                    <w:spacing w:after="0"/>
                    <w:jc w:val="center"/>
                    <w:rPr>
                      <w:b/>
                      <w:bCs/>
                    </w:rPr>
                  </w:pPr>
                  <w:r w:rsidRPr="00961226">
                    <w:rPr>
                      <w:b/>
                      <w:bCs/>
                    </w:rPr>
                    <w:t>4</w:t>
                  </w: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2116FDA" w14:textId="77777777" w:rsidR="000D281E" w:rsidRPr="00961226" w:rsidRDefault="000D281E" w:rsidP="00961226">
                  <w:pPr>
                    <w:jc w:val="center"/>
                    <w:rPr>
                      <w:b/>
                      <w:bCs/>
                    </w:rP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9ECEC9" w14:textId="77777777" w:rsidR="000D281E" w:rsidRPr="00961226" w:rsidRDefault="000D281E" w:rsidP="00961226">
                  <w:pPr>
                    <w:jc w:val="center"/>
                    <w:rPr>
                      <w:b/>
                      <w:bCs/>
                    </w:rP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07B23F1" w14:textId="77777777" w:rsidR="000D281E" w:rsidRPr="00961226" w:rsidRDefault="000D281E" w:rsidP="00961226">
                  <w:pPr>
                    <w:jc w:val="center"/>
                    <w:rPr>
                      <w:b/>
                      <w:bCs/>
                    </w:rP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29CDF30" w14:textId="77777777" w:rsidR="000D281E" w:rsidRPr="00961226" w:rsidRDefault="000D281E" w:rsidP="00961226">
                  <w:pPr>
                    <w:jc w:val="center"/>
                    <w:rPr>
                      <w:b/>
                      <w:bCs/>
                    </w:rPr>
                  </w:pPr>
                </w:p>
              </w:tc>
              <w:tc>
                <w:tcPr>
                  <w:tcW w:w="396" w:type="dxa"/>
                  <w:tcBorders>
                    <w:left w:val="single" w:sz="4" w:space="0" w:color="000000" w:themeColor="text1"/>
                  </w:tcBorders>
                  <w:shd w:val="clear" w:color="auto" w:fill="auto"/>
                  <w:vAlign w:val="center"/>
                </w:tcPr>
                <w:p w14:paraId="631CDF97" w14:textId="77777777" w:rsidR="000D281E" w:rsidRPr="00961226" w:rsidRDefault="000D281E" w:rsidP="00961226">
                  <w:pPr>
                    <w:jc w:val="center"/>
                    <w:rPr>
                      <w:b/>
                      <w:bCs/>
                    </w:rPr>
                  </w:pPr>
                </w:p>
              </w:tc>
            </w:tr>
            <w:tr w:rsidR="000D281E" w14:paraId="09239B67" w14:textId="77777777" w:rsidTr="00961226">
              <w:trPr>
                <w:trHeight w:val="699"/>
              </w:trPr>
              <w:tc>
                <w:tcPr>
                  <w:tcW w:w="397" w:type="dxa"/>
                  <w:tcBorders>
                    <w:right w:val="single" w:sz="4" w:space="0" w:color="000000" w:themeColor="text1"/>
                  </w:tcBorders>
                  <w:shd w:val="clear" w:color="auto" w:fill="auto"/>
                  <w:vAlign w:val="center"/>
                </w:tcPr>
                <w:p w14:paraId="31FE71E4" w14:textId="77777777" w:rsidR="000D281E" w:rsidRPr="00961226" w:rsidRDefault="000D281E" w:rsidP="00961226">
                  <w:pPr>
                    <w:jc w:val="center"/>
                    <w:rPr>
                      <w:b/>
                      <w:bCs/>
                    </w:rP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9BCABCD" w14:textId="77777777" w:rsidR="000D281E" w:rsidRPr="00961226" w:rsidRDefault="000D281E" w:rsidP="00961226">
                  <w:pPr>
                    <w:jc w:val="center"/>
                    <w:rPr>
                      <w:b/>
                      <w:bCs/>
                    </w:rPr>
                  </w:pP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D28C23C" w14:textId="77777777" w:rsidR="000D281E" w:rsidRPr="00961226" w:rsidRDefault="000D281E" w:rsidP="00961226">
                  <w:pPr>
                    <w:jc w:val="center"/>
                    <w:rPr>
                      <w:b/>
                      <w:bCs/>
                    </w:rPr>
                  </w:pPr>
                </w:p>
              </w:tc>
              <w:tc>
                <w:tcPr>
                  <w:tcW w:w="7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F7357C3" w14:textId="1D034375" w:rsidR="000D281E" w:rsidRPr="00961226" w:rsidRDefault="004F1FE6" w:rsidP="00961226">
                  <w:pPr>
                    <w:jc w:val="center"/>
                    <w:rPr>
                      <w:b/>
                      <w:bCs/>
                    </w:rPr>
                  </w:pPr>
                  <w:r w:rsidRPr="00961226">
                    <w:rPr>
                      <w:b/>
                      <w:bCs/>
                      <w:noProof/>
                      <w:lang w:eastAsia="de-CH"/>
                    </w:rPr>
                    <w:drawing>
                      <wp:inline distT="0" distB="0" distL="0" distR="0" wp14:anchorId="23AB9F03" wp14:editId="09FFF110">
                        <wp:extent cx="194806" cy="182323"/>
                        <wp:effectExtent l="0" t="0" r="0" b="8255"/>
                        <wp:docPr id="2120746259" name="Picture 8" descr="P1649C6T44#yIS1">
                          <a:extLst xmlns:a="http://schemas.openxmlformats.org/drawingml/2006/main">
                            <a:ext uri="{FF2B5EF4-FFF2-40B4-BE49-F238E27FC236}">
                              <a16:creationId xmlns:a16="http://schemas.microsoft.com/office/drawing/2014/main" id="{FF61E841-AED0-4555-8D18-5A6CE6DB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F61E841-AED0-4555-8D18-5A6CE6DB6470}"/>
                                    </a:ext>
                                  </a:extLst>
                                </pic:cNvPr>
                                <pic:cNvPicPr>
                                  <a:picLocks noChangeAspect="1"/>
                                </pic:cNvPicPr>
                              </pic:nvPicPr>
                              <pic:blipFill rotWithShape="1">
                                <a:blip r:embed="rId97"/>
                                <a:srcRect l="77649" t="52888"/>
                                <a:stretch/>
                              </pic:blipFill>
                              <pic:spPr>
                                <a:xfrm>
                                  <a:off x="0" y="0"/>
                                  <a:ext cx="220406" cy="206283"/>
                                </a:xfrm>
                                <a:prstGeom prst="rect">
                                  <a:avLst/>
                                </a:prstGeom>
                              </pic:spPr>
                            </pic:pic>
                          </a:graphicData>
                        </a:graphic>
                      </wp:inline>
                    </w:drawing>
                  </w:r>
                </w:p>
              </w:tc>
              <w:tc>
                <w:tcPr>
                  <w:tcW w:w="7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51B2042" w14:textId="77777777" w:rsidR="000D281E" w:rsidRPr="00961226" w:rsidRDefault="000D281E" w:rsidP="00961226">
                  <w:pPr>
                    <w:jc w:val="center"/>
                    <w:rPr>
                      <w:b/>
                      <w:bCs/>
                    </w:rPr>
                  </w:pPr>
                </w:p>
              </w:tc>
              <w:tc>
                <w:tcPr>
                  <w:tcW w:w="396" w:type="dxa"/>
                  <w:tcBorders>
                    <w:left w:val="single" w:sz="4" w:space="0" w:color="000000" w:themeColor="text1"/>
                  </w:tcBorders>
                  <w:shd w:val="clear" w:color="auto" w:fill="auto"/>
                  <w:vAlign w:val="center"/>
                </w:tcPr>
                <w:p w14:paraId="0C23292F" w14:textId="77777777" w:rsidR="000D281E" w:rsidRPr="00961226" w:rsidRDefault="000D281E" w:rsidP="00961226">
                  <w:pPr>
                    <w:jc w:val="center"/>
                    <w:rPr>
                      <w:b/>
                      <w:bCs/>
                    </w:rPr>
                  </w:pPr>
                </w:p>
              </w:tc>
            </w:tr>
            <w:tr w:rsidR="000D281E" w14:paraId="1A2222D7" w14:textId="77777777" w:rsidTr="00961226">
              <w:trPr>
                <w:trHeight w:val="397"/>
              </w:trPr>
              <w:tc>
                <w:tcPr>
                  <w:tcW w:w="397" w:type="dxa"/>
                  <w:shd w:val="clear" w:color="auto" w:fill="auto"/>
                  <w:vAlign w:val="center"/>
                </w:tcPr>
                <w:p w14:paraId="72189CBF" w14:textId="77777777" w:rsidR="000D281E" w:rsidRPr="00961226" w:rsidRDefault="000D281E" w:rsidP="00961226">
                  <w:pPr>
                    <w:jc w:val="center"/>
                    <w:rPr>
                      <w:b/>
                      <w:bCs/>
                    </w:rPr>
                  </w:pPr>
                </w:p>
              </w:tc>
              <w:tc>
                <w:tcPr>
                  <w:tcW w:w="767" w:type="dxa"/>
                  <w:tcBorders>
                    <w:top w:val="single" w:sz="4" w:space="0" w:color="000000" w:themeColor="text1"/>
                  </w:tcBorders>
                  <w:shd w:val="clear" w:color="auto" w:fill="auto"/>
                  <w:vAlign w:val="center"/>
                </w:tcPr>
                <w:p w14:paraId="1AF4878C" w14:textId="77777777" w:rsidR="000D281E" w:rsidRPr="00961226" w:rsidRDefault="000D281E" w:rsidP="00961226">
                  <w:pPr>
                    <w:jc w:val="center"/>
                    <w:rPr>
                      <w:b/>
                      <w:bCs/>
                    </w:rPr>
                  </w:pPr>
                </w:p>
              </w:tc>
              <w:tc>
                <w:tcPr>
                  <w:tcW w:w="768" w:type="dxa"/>
                  <w:tcBorders>
                    <w:top w:val="single" w:sz="4" w:space="0" w:color="000000" w:themeColor="text1"/>
                  </w:tcBorders>
                  <w:shd w:val="clear" w:color="auto" w:fill="auto"/>
                  <w:vAlign w:val="center"/>
                </w:tcPr>
                <w:p w14:paraId="46AAD782" w14:textId="77777777" w:rsidR="000D281E" w:rsidRPr="00961226" w:rsidRDefault="000D281E" w:rsidP="00961226">
                  <w:pPr>
                    <w:jc w:val="center"/>
                    <w:rPr>
                      <w:b/>
                      <w:bCs/>
                    </w:rPr>
                  </w:pPr>
                </w:p>
              </w:tc>
              <w:tc>
                <w:tcPr>
                  <w:tcW w:w="767" w:type="dxa"/>
                  <w:tcBorders>
                    <w:top w:val="single" w:sz="4" w:space="0" w:color="000000" w:themeColor="text1"/>
                  </w:tcBorders>
                  <w:shd w:val="clear" w:color="auto" w:fill="auto"/>
                  <w:vAlign w:val="center"/>
                </w:tcPr>
                <w:p w14:paraId="1721097C" w14:textId="77777777" w:rsidR="000D281E" w:rsidRPr="00961226" w:rsidRDefault="000D281E" w:rsidP="00961226">
                  <w:pPr>
                    <w:jc w:val="center"/>
                    <w:rPr>
                      <w:b/>
                      <w:bCs/>
                    </w:rPr>
                  </w:pPr>
                </w:p>
              </w:tc>
              <w:tc>
                <w:tcPr>
                  <w:tcW w:w="768" w:type="dxa"/>
                  <w:tcBorders>
                    <w:top w:val="single" w:sz="4" w:space="0" w:color="000000" w:themeColor="text1"/>
                  </w:tcBorders>
                  <w:shd w:val="clear" w:color="auto" w:fill="auto"/>
                  <w:vAlign w:val="center"/>
                </w:tcPr>
                <w:p w14:paraId="54998899" w14:textId="77777777" w:rsidR="000D281E" w:rsidRPr="00961226" w:rsidRDefault="000D281E" w:rsidP="00961226">
                  <w:pPr>
                    <w:jc w:val="center"/>
                    <w:rPr>
                      <w:b/>
                      <w:bCs/>
                    </w:rPr>
                  </w:pPr>
                </w:p>
              </w:tc>
              <w:tc>
                <w:tcPr>
                  <w:tcW w:w="396" w:type="dxa"/>
                  <w:shd w:val="clear" w:color="auto" w:fill="auto"/>
                  <w:vAlign w:val="center"/>
                </w:tcPr>
                <w:p w14:paraId="00AB4751" w14:textId="77777777" w:rsidR="000D281E" w:rsidRPr="00961226" w:rsidRDefault="000D281E" w:rsidP="00961226">
                  <w:pPr>
                    <w:jc w:val="center"/>
                    <w:rPr>
                      <w:b/>
                      <w:bCs/>
                    </w:rPr>
                  </w:pPr>
                </w:p>
              </w:tc>
            </w:tr>
          </w:tbl>
          <w:p w14:paraId="2D461D88" w14:textId="77777777" w:rsidR="000D281E" w:rsidRDefault="000D281E"/>
        </w:tc>
        <w:tc>
          <w:tcPr>
            <w:tcW w:w="964" w:type="dxa"/>
            <w:shd w:val="clear" w:color="auto" w:fill="auto"/>
          </w:tcPr>
          <w:p w14:paraId="1D789FF3" w14:textId="2E6C9B2D" w:rsidR="000D281E" w:rsidRPr="00783DE0" w:rsidRDefault="00783DE0" w:rsidP="00783DE0">
            <w:pPr>
              <w:rPr>
                <w:b/>
                <w:bCs/>
                <w:color w:val="4472C4" w:themeColor="accent1"/>
                <w:sz w:val="24"/>
                <w:szCs w:val="24"/>
              </w:rPr>
            </w:pPr>
            <w:r>
              <w:rPr>
                <w:noProof/>
                <w:lang w:eastAsia="de-CH"/>
              </w:rPr>
              <w:t>d)</w:t>
            </w:r>
            <w:r w:rsidR="003D1C5E">
              <w:rPr>
                <w:noProof/>
                <w:lang w:eastAsia="de-CH"/>
              </w:rPr>
              <mc:AlternateContent>
                <mc:Choice Requires="wpg">
                  <w:drawing>
                    <wp:inline distT="0" distB="0" distL="0" distR="0" wp14:anchorId="7D1342A1" wp14:editId="54FC7C35">
                      <wp:extent cx="501015" cy="295910"/>
                      <wp:effectExtent l="0" t="0" r="0" b="0"/>
                      <wp:docPr id="1013498732" name="Group 2132389028" descr="P1661C7T44#y1"/>
                      <wp:cNvGraphicFramePr/>
                      <a:graphic xmlns:a="http://schemas.openxmlformats.org/drawingml/2006/main">
                        <a:graphicData uri="http://schemas.microsoft.com/office/word/2010/wordprocessingGroup">
                          <wpg:wgp>
                            <wpg:cNvGrpSpPr/>
                            <wpg:grpSpPr>
                              <a:xfrm>
                                <a:off x="0" y="0"/>
                                <a:ext cx="501015" cy="295910"/>
                                <a:chOff x="0" y="0"/>
                                <a:chExt cx="501015" cy="295910"/>
                              </a:xfrm>
                            </wpg:grpSpPr>
                            <wpg:grpSp>
                              <wpg:cNvPr id="1013498733" name="Group 1013498733"/>
                              <wpg:cNvGrpSpPr/>
                              <wpg:grpSpPr>
                                <a:xfrm>
                                  <a:off x="0" y="0"/>
                                  <a:ext cx="500400" cy="295200"/>
                                  <a:chOff x="0" y="0"/>
                                  <a:chExt cx="0" cy="0"/>
                                </a:xfrm>
                              </wpg:grpSpPr>
                              <wps:wsp>
                                <wps:cNvPr id="1013498734" name="Rectangle 1013498734"/>
                                <wps:cNvSpPr/>
                                <wps:spPr>
                                  <a:xfrm>
                                    <a:off x="0" y="0"/>
                                    <a:ext cx="49968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13498735"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1013498736" name="Shape 172"/>
                                  <pic:cNvPicPr/>
                                </pic:nvPicPr>
                                <pic:blipFill>
                                  <a:blip r:embed="rId9"/>
                                  <a:stretch/>
                                </pic:blipFill>
                                <pic:spPr>
                                  <a:xfrm>
                                    <a:off x="158040" y="0"/>
                                    <a:ext cx="183600" cy="295200"/>
                                  </a:xfrm>
                                  <a:prstGeom prst="rect">
                                    <a:avLst/>
                                  </a:prstGeom>
                                  <a:ln>
                                    <a:noFill/>
                                  </a:ln>
                                </pic:spPr>
                              </pic:pic>
                              <pic:pic xmlns:pic="http://schemas.openxmlformats.org/drawingml/2006/picture">
                                <pic:nvPicPr>
                                  <pic:cNvPr id="1013498737"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4A314BE9" id="Group 2132389028" o:spid="_x0000_s1026" alt="P1661C7T44#y1" style="width:39.45pt;height:23.3pt;mso-position-horizontal-relative:char;mso-position-vertical-relative:line" coordsize="501015,29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">
                      <v:group id="Group 1013498733"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">
                        <v:rect id="Rectangle 1013498734" o:spid="_x0000_s1028" style="position:absolute;width:49968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">
                          <v:imagedata r:id="rId10" o:title=""/>
                        </v:shape>
                        <v:shape id="Shape 172" o:spid="_x0000_s1030" type="#_x0000_t75" style="position:absolute;left:15804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">
                          <v:imagedata r:id="rId10" o:title=""/>
                        </v:shape>
                      </v:group>
                      <w10:anchorlock/>
                    </v:group>
                  </w:pict>
                </mc:Fallback>
              </mc:AlternateContent>
            </w:r>
            <w:r w:rsidR="00885845">
              <w:rPr>
                <w:noProof/>
                <w:lang w:eastAsia="de-CH"/>
              </w:rPr>
              <mc:AlternateContent>
                <mc:Choice Requires="wpg">
                  <w:drawing>
                    <wp:anchor distT="0" distB="0" distL="114300" distR="114300" simplePos="0" relativeHeight="10" behindDoc="0" locked="0" layoutInCell="1" allowOverlap="1" wp14:anchorId="409E8A3A" wp14:editId="07777777">
                      <wp:simplePos x="0" y="0"/>
                      <wp:positionH relativeFrom="column">
                        <wp:posOffset>11513820</wp:posOffset>
                      </wp:positionH>
                      <wp:positionV relativeFrom="paragraph">
                        <wp:posOffset>3810</wp:posOffset>
                      </wp:positionV>
                      <wp:extent cx="501015" cy="295910"/>
                      <wp:effectExtent l="0" t="0" r="0" b="0"/>
                      <wp:wrapNone/>
                      <wp:docPr id="334" name="Group 2132389028" descr="P1661C7T44#y2"/>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1683429203" name="Group 1683429203"/>
                              <wpg:cNvGrpSpPr/>
                              <wpg:grpSpPr>
                                <a:xfrm>
                                  <a:off x="0" y="0"/>
                                  <a:ext cx="500400" cy="295200"/>
                                  <a:chOff x="0" y="0"/>
                                  <a:chExt cx="0" cy="0"/>
                                </a:xfrm>
                              </wpg:grpSpPr>
                              <wps:wsp>
                                <wps:cNvPr id="1683429204" name="Rectangle 1683429204"/>
                                <wps:cNvSpPr/>
                                <wps:spPr>
                                  <a:xfrm>
                                    <a:off x="0" y="0"/>
                                    <a:ext cx="49968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205"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1683429206" name="Shape 172"/>
                                  <pic:cNvPicPr/>
                                </pic:nvPicPr>
                                <pic:blipFill>
                                  <a:blip r:embed="rId9"/>
                                  <a:stretch/>
                                </pic:blipFill>
                                <pic:spPr>
                                  <a:xfrm>
                                    <a:off x="158040" y="0"/>
                                    <a:ext cx="183600" cy="295200"/>
                                  </a:xfrm>
                                  <a:prstGeom prst="rect">
                                    <a:avLst/>
                                  </a:prstGeom>
                                  <a:ln>
                                    <a:noFill/>
                                  </a:ln>
                                </pic:spPr>
                              </pic:pic>
                              <pic:pic xmlns:pic="http://schemas.openxmlformats.org/drawingml/2006/picture">
                                <pic:nvPicPr>
                                  <pic:cNvPr id="1683429207" name="Shape 173"/>
                                  <pic:cNvPicPr/>
                                </pic:nvPicPr>
                                <pic:blipFill>
                                  <a:blip r:embed="rId9"/>
                                  <a:stretch/>
                                </pic:blipFill>
                                <pic:spPr>
                                  <a:xfrm>
                                    <a:off x="0" y="0"/>
                                    <a:ext cx="183600" cy="295200"/>
                                  </a:xfrm>
                                  <a:prstGeom prst="rect">
                                    <a:avLst/>
                                  </a:prstGeom>
                                  <a:ln>
                                    <a:noFill/>
                                  </a:ln>
                                </pic:spPr>
                              </pic:pic>
                            </wpg:grpSp>
                          </wpg:wgp>
                        </a:graphicData>
                      </a:graphic>
                    </wp:anchor>
                  </w:drawing>
                </mc:Choice>
                <mc:Fallback>
                  <w:pict>
                    <v:group w14:anchorId="6A09FDE8" id="Group 2132389028" o:spid="_x0000_s1026" alt="P1661C7T44#y2" style="position:absolute;margin-left:906.6pt;margin-top:.3pt;width:39.45pt;height:23.3pt;z-index:10"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">
                      <v:group id="Group 1683429203"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">
                        <v:rect id="Rectangle 1683429204" o:spid="_x0000_s1028" style="position:absolute;width:49968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">
                          <v:imagedata r:id="rId10" o:title=""/>
                        </v:shape>
                        <v:shape id="Shape 172" o:spid="_x0000_s1030" type="#_x0000_t75" style="position:absolute;left:15804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">
                          <v:imagedata r:id="rId10" o:title=""/>
                        </v:shape>
                      </v:group>
                    </v:group>
                  </w:pict>
                </mc:Fallback>
              </mc:AlternateContent>
            </w:r>
          </w:p>
        </w:tc>
        <w:tc>
          <w:tcPr>
            <w:tcW w:w="4079" w:type="dxa"/>
            <w:shd w:val="clear" w:color="auto" w:fill="auto"/>
          </w:tcPr>
          <w:tbl>
            <w:tblPr>
              <w:tblW w:w="3863" w:type="dxa"/>
              <w:tblLook w:val="0400" w:firstRow="0" w:lastRow="0" w:firstColumn="0" w:lastColumn="0" w:noHBand="0" w:noVBand="1"/>
            </w:tblPr>
            <w:tblGrid>
              <w:gridCol w:w="397"/>
              <w:gridCol w:w="767"/>
              <w:gridCol w:w="768"/>
              <w:gridCol w:w="767"/>
              <w:gridCol w:w="768"/>
              <w:gridCol w:w="396"/>
            </w:tblGrid>
            <w:tr w:rsidR="000D281E" w14:paraId="0F8B1BD1" w14:textId="77777777" w:rsidTr="00961226">
              <w:trPr>
                <w:trHeight w:val="397"/>
              </w:trPr>
              <w:tc>
                <w:tcPr>
                  <w:tcW w:w="397" w:type="dxa"/>
                  <w:shd w:val="clear" w:color="auto" w:fill="auto"/>
                  <w:vAlign w:val="center"/>
                </w:tcPr>
                <w:p w14:paraId="6BF20CEA" w14:textId="77777777" w:rsidR="000D281E" w:rsidRPr="00961226" w:rsidRDefault="000D281E" w:rsidP="00961226">
                  <w:pPr>
                    <w:jc w:val="center"/>
                    <w:rPr>
                      <w:b/>
                      <w:bCs/>
                    </w:rPr>
                  </w:pPr>
                </w:p>
              </w:tc>
              <w:tc>
                <w:tcPr>
                  <w:tcW w:w="767" w:type="dxa"/>
                  <w:tcBorders>
                    <w:bottom w:val="single" w:sz="4" w:space="0" w:color="000000"/>
                  </w:tcBorders>
                  <w:shd w:val="clear" w:color="auto" w:fill="auto"/>
                  <w:vAlign w:val="center"/>
                </w:tcPr>
                <w:p w14:paraId="25F866C5" w14:textId="77777777" w:rsidR="000D281E" w:rsidRPr="00961226" w:rsidRDefault="000D281E" w:rsidP="00961226">
                  <w:pPr>
                    <w:jc w:val="center"/>
                    <w:rPr>
                      <w:b/>
                      <w:bCs/>
                    </w:rPr>
                  </w:pPr>
                </w:p>
              </w:tc>
              <w:tc>
                <w:tcPr>
                  <w:tcW w:w="768" w:type="dxa"/>
                  <w:tcBorders>
                    <w:bottom w:val="single" w:sz="4" w:space="0" w:color="000000"/>
                  </w:tcBorders>
                  <w:shd w:val="clear" w:color="auto" w:fill="auto"/>
                  <w:vAlign w:val="center"/>
                </w:tcPr>
                <w:p w14:paraId="23BD66DB" w14:textId="77777777" w:rsidR="000D281E" w:rsidRPr="00961226" w:rsidRDefault="00885845" w:rsidP="00961226">
                  <w:pPr>
                    <w:spacing w:after="0"/>
                    <w:jc w:val="center"/>
                    <w:rPr>
                      <w:b/>
                      <w:bCs/>
                    </w:rPr>
                  </w:pPr>
                  <w:r w:rsidRPr="00961226">
                    <w:rPr>
                      <w:b/>
                      <w:bCs/>
                    </w:rPr>
                    <w:t>2</w:t>
                  </w:r>
                </w:p>
              </w:tc>
              <w:tc>
                <w:tcPr>
                  <w:tcW w:w="767" w:type="dxa"/>
                  <w:tcBorders>
                    <w:bottom w:val="single" w:sz="4" w:space="0" w:color="000000"/>
                  </w:tcBorders>
                  <w:shd w:val="clear" w:color="auto" w:fill="auto"/>
                  <w:vAlign w:val="center"/>
                </w:tcPr>
                <w:p w14:paraId="0210DD7E" w14:textId="77777777" w:rsidR="000D281E" w:rsidRPr="00961226" w:rsidRDefault="000D281E" w:rsidP="00961226">
                  <w:pPr>
                    <w:jc w:val="center"/>
                    <w:rPr>
                      <w:b/>
                      <w:bCs/>
                    </w:rPr>
                  </w:pPr>
                </w:p>
              </w:tc>
              <w:tc>
                <w:tcPr>
                  <w:tcW w:w="768" w:type="dxa"/>
                  <w:tcBorders>
                    <w:bottom w:val="single" w:sz="4" w:space="0" w:color="000000"/>
                  </w:tcBorders>
                  <w:shd w:val="clear" w:color="auto" w:fill="auto"/>
                  <w:vAlign w:val="center"/>
                </w:tcPr>
                <w:p w14:paraId="3BF677DD" w14:textId="77777777" w:rsidR="000D281E" w:rsidRPr="00961226" w:rsidRDefault="000D281E" w:rsidP="00961226">
                  <w:pPr>
                    <w:jc w:val="center"/>
                    <w:rPr>
                      <w:b/>
                      <w:bCs/>
                    </w:rPr>
                  </w:pPr>
                </w:p>
              </w:tc>
              <w:tc>
                <w:tcPr>
                  <w:tcW w:w="396" w:type="dxa"/>
                  <w:shd w:val="clear" w:color="auto" w:fill="auto"/>
                  <w:vAlign w:val="center"/>
                </w:tcPr>
                <w:p w14:paraId="6A778EA0" w14:textId="77777777" w:rsidR="000D281E" w:rsidRPr="00961226" w:rsidRDefault="000D281E" w:rsidP="00961226">
                  <w:pPr>
                    <w:jc w:val="center"/>
                    <w:rPr>
                      <w:b/>
                      <w:bCs/>
                    </w:rPr>
                  </w:pPr>
                </w:p>
              </w:tc>
            </w:tr>
            <w:tr w:rsidR="000D281E" w14:paraId="25F15E76" w14:textId="77777777" w:rsidTr="00961226">
              <w:trPr>
                <w:trHeight w:val="713"/>
              </w:trPr>
              <w:tc>
                <w:tcPr>
                  <w:tcW w:w="397" w:type="dxa"/>
                  <w:tcBorders>
                    <w:right w:val="single" w:sz="4" w:space="0" w:color="000000"/>
                  </w:tcBorders>
                  <w:shd w:val="clear" w:color="auto" w:fill="auto"/>
                  <w:vAlign w:val="center"/>
                </w:tcPr>
                <w:p w14:paraId="4F3E644B" w14:textId="77777777" w:rsidR="000D281E" w:rsidRPr="00961226" w:rsidRDefault="000D281E" w:rsidP="00961226">
                  <w:pPr>
                    <w:jc w:val="center"/>
                    <w:rPr>
                      <w:b/>
                      <w:bCs/>
                    </w:rPr>
                  </w:pP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5AB75" w14:textId="77777777" w:rsidR="000D281E" w:rsidRPr="00961226" w:rsidRDefault="000D281E" w:rsidP="00961226">
                  <w:pPr>
                    <w:jc w:val="center"/>
                    <w:rPr>
                      <w:b/>
                      <w:bCs/>
                    </w:rPr>
                  </w:pP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E06FE" w14:textId="77777777" w:rsidR="000D281E" w:rsidRPr="00961226" w:rsidRDefault="000D281E" w:rsidP="00961226">
                  <w:pPr>
                    <w:jc w:val="center"/>
                    <w:rPr>
                      <w:b/>
                      <w:bCs/>
                    </w:rPr>
                  </w:pP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286A95" w14:textId="77777777" w:rsidR="000D281E" w:rsidRPr="00961226" w:rsidRDefault="000D281E" w:rsidP="00961226">
                  <w:pPr>
                    <w:jc w:val="center"/>
                    <w:rPr>
                      <w:b/>
                      <w:bCs/>
                    </w:rPr>
                  </w:pP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AB2A5A" w14:textId="77777777" w:rsidR="000D281E" w:rsidRPr="00961226" w:rsidRDefault="000D281E" w:rsidP="00961226">
                  <w:pPr>
                    <w:jc w:val="center"/>
                    <w:rPr>
                      <w:b/>
                      <w:bCs/>
                    </w:rPr>
                  </w:pPr>
                </w:p>
              </w:tc>
              <w:tc>
                <w:tcPr>
                  <w:tcW w:w="396" w:type="dxa"/>
                  <w:tcBorders>
                    <w:left w:val="single" w:sz="4" w:space="0" w:color="000000"/>
                  </w:tcBorders>
                  <w:shd w:val="clear" w:color="auto" w:fill="auto"/>
                  <w:vAlign w:val="center"/>
                </w:tcPr>
                <w:p w14:paraId="4159FAB9" w14:textId="77777777" w:rsidR="000D281E" w:rsidRPr="00961226" w:rsidRDefault="000D281E" w:rsidP="00961226">
                  <w:pPr>
                    <w:jc w:val="center"/>
                    <w:rPr>
                      <w:b/>
                      <w:bCs/>
                    </w:rPr>
                  </w:pPr>
                </w:p>
              </w:tc>
            </w:tr>
            <w:tr w:rsidR="000D281E" w14:paraId="67BB93F9" w14:textId="77777777" w:rsidTr="00961226">
              <w:trPr>
                <w:trHeight w:val="665"/>
              </w:trPr>
              <w:tc>
                <w:tcPr>
                  <w:tcW w:w="397" w:type="dxa"/>
                  <w:tcBorders>
                    <w:right w:val="single" w:sz="4" w:space="0" w:color="000000"/>
                  </w:tcBorders>
                  <w:shd w:val="clear" w:color="auto" w:fill="auto"/>
                  <w:vAlign w:val="center"/>
                </w:tcPr>
                <w:p w14:paraId="2E491DBD" w14:textId="77777777" w:rsidR="000D281E" w:rsidRPr="00961226" w:rsidRDefault="00885845" w:rsidP="00961226">
                  <w:pPr>
                    <w:spacing w:after="0"/>
                    <w:jc w:val="center"/>
                    <w:rPr>
                      <w:b/>
                      <w:bCs/>
                    </w:rPr>
                  </w:pPr>
                  <w:r w:rsidRPr="00961226">
                    <w:rPr>
                      <w:b/>
                      <w:bCs/>
                    </w:rPr>
                    <w:t>3</w:t>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6BDC6" w14:textId="77777777" w:rsidR="000D281E" w:rsidRPr="00961226" w:rsidRDefault="000D281E" w:rsidP="00961226">
                  <w:pPr>
                    <w:jc w:val="center"/>
                    <w:rPr>
                      <w:b/>
                      <w:bCs/>
                    </w:rPr>
                  </w:pP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A14E5" w14:textId="60FB815F" w:rsidR="000D281E" w:rsidRPr="00961226" w:rsidRDefault="004F1FE6" w:rsidP="00961226">
                  <w:pPr>
                    <w:jc w:val="center"/>
                    <w:rPr>
                      <w:b/>
                      <w:bCs/>
                    </w:rPr>
                  </w:pPr>
                  <w:r w:rsidRPr="00961226">
                    <w:rPr>
                      <w:b/>
                      <w:bCs/>
                      <w:noProof/>
                      <w:lang w:eastAsia="de-CH"/>
                    </w:rPr>
                    <w:drawing>
                      <wp:inline distT="0" distB="0" distL="0" distR="0" wp14:anchorId="56D16A41" wp14:editId="3AE62C09">
                        <wp:extent cx="195920" cy="253985"/>
                        <wp:effectExtent l="0" t="0" r="0" b="0"/>
                        <wp:docPr id="2120746276" name="Picture 28" descr="P1678C8T44#yIS1">
                          <a:extLst xmlns:a="http://schemas.openxmlformats.org/drawingml/2006/main">
                            <a:ext uri="{FF2B5EF4-FFF2-40B4-BE49-F238E27FC236}">
                              <a16:creationId xmlns:a16="http://schemas.microsoft.com/office/drawing/2014/main" id="{C2CADF86-0740-4493-898A-84B32E9E4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2CADF86-0740-4493-898A-84B32E9E4109}"/>
                                    </a:ext>
                                  </a:extLst>
                                </pic:cNvPr>
                                <pic:cNvPicPr>
                                  <a:picLocks noChangeAspect="1"/>
                                </pic:cNvPicPr>
                              </pic:nvPicPr>
                              <pic:blipFill rotWithShape="1">
                                <a:blip r:embed="rId97"/>
                                <a:srcRect t="34744" r="77649"/>
                                <a:stretch/>
                              </pic:blipFill>
                              <pic:spPr>
                                <a:xfrm flipH="1">
                                  <a:off x="0" y="0"/>
                                  <a:ext cx="224894" cy="291546"/>
                                </a:xfrm>
                                <a:prstGeom prst="rect">
                                  <a:avLst/>
                                </a:prstGeom>
                              </pic:spPr>
                            </pic:pic>
                          </a:graphicData>
                        </a:graphic>
                      </wp:inline>
                    </w:drawing>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98987" w14:textId="2B9EF5FA" w:rsidR="000D281E" w:rsidRPr="00961226" w:rsidRDefault="004F1FE6" w:rsidP="00961226">
                  <w:pPr>
                    <w:jc w:val="center"/>
                    <w:rPr>
                      <w:b/>
                      <w:bCs/>
                    </w:rPr>
                  </w:pPr>
                  <w:r w:rsidRPr="00961226">
                    <w:rPr>
                      <w:b/>
                      <w:bCs/>
                      <w:noProof/>
                      <w:lang w:eastAsia="de-CH"/>
                    </w:rPr>
                    <w:drawing>
                      <wp:inline distT="0" distB="0" distL="0" distR="0" wp14:anchorId="63E73DEA" wp14:editId="393F2049">
                        <wp:extent cx="219599" cy="391156"/>
                        <wp:effectExtent l="0" t="0" r="9525" b="0"/>
                        <wp:docPr id="2120746247" name="Picture 16" descr="P1679C8T44#yIS1">
                          <a:extLst xmlns:a="http://schemas.openxmlformats.org/drawingml/2006/main">
                            <a:ext uri="{FF2B5EF4-FFF2-40B4-BE49-F238E27FC236}">
                              <a16:creationId xmlns:a16="http://schemas.microsoft.com/office/drawing/2014/main" id="{E7C75AF1-C289-4922-ACB9-EEC0FBECC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7C75AF1-C289-4922-ACB9-EEC0FBECC41B}"/>
                                    </a:ext>
                                  </a:extLst>
                                </pic:cNvPr>
                                <pic:cNvPicPr>
                                  <a:picLocks noChangeAspect="1"/>
                                </pic:cNvPicPr>
                              </pic:nvPicPr>
                              <pic:blipFill rotWithShape="1">
                                <a:blip r:embed="rId97"/>
                                <a:srcRect l="25800" r="49273"/>
                                <a:stretch/>
                              </pic:blipFill>
                              <pic:spPr>
                                <a:xfrm>
                                  <a:off x="0" y="0"/>
                                  <a:ext cx="233447" cy="415823"/>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267A1" w14:textId="77777777" w:rsidR="000D281E" w:rsidRPr="00961226" w:rsidRDefault="000D281E" w:rsidP="00961226">
                  <w:pPr>
                    <w:jc w:val="center"/>
                    <w:rPr>
                      <w:b/>
                      <w:bCs/>
                    </w:rPr>
                  </w:pPr>
                </w:p>
              </w:tc>
              <w:tc>
                <w:tcPr>
                  <w:tcW w:w="396" w:type="dxa"/>
                  <w:tcBorders>
                    <w:left w:val="single" w:sz="4" w:space="0" w:color="000000"/>
                  </w:tcBorders>
                  <w:shd w:val="clear" w:color="auto" w:fill="auto"/>
                  <w:vAlign w:val="center"/>
                </w:tcPr>
                <w:p w14:paraId="39AA02EC" w14:textId="77777777" w:rsidR="000D281E" w:rsidRPr="00961226" w:rsidRDefault="000D281E" w:rsidP="00961226">
                  <w:pPr>
                    <w:jc w:val="center"/>
                    <w:rPr>
                      <w:b/>
                      <w:bCs/>
                    </w:rPr>
                  </w:pPr>
                </w:p>
              </w:tc>
            </w:tr>
            <w:tr w:rsidR="000D281E" w14:paraId="452C1EB2" w14:textId="77777777" w:rsidTr="00961226">
              <w:trPr>
                <w:trHeight w:val="688"/>
              </w:trPr>
              <w:tc>
                <w:tcPr>
                  <w:tcW w:w="397" w:type="dxa"/>
                  <w:tcBorders>
                    <w:right w:val="single" w:sz="4" w:space="0" w:color="000000"/>
                  </w:tcBorders>
                  <w:shd w:val="clear" w:color="auto" w:fill="auto"/>
                  <w:vAlign w:val="center"/>
                </w:tcPr>
                <w:p w14:paraId="328E887E" w14:textId="77777777" w:rsidR="000D281E" w:rsidRPr="00961226" w:rsidRDefault="000D281E" w:rsidP="00961226">
                  <w:pPr>
                    <w:jc w:val="center"/>
                    <w:rPr>
                      <w:b/>
                      <w:bCs/>
                    </w:rPr>
                  </w:pP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4440EE" w14:textId="77777777" w:rsidR="000D281E" w:rsidRPr="00961226" w:rsidRDefault="000D281E" w:rsidP="00961226">
                  <w:pPr>
                    <w:jc w:val="center"/>
                    <w:rPr>
                      <w:b/>
                      <w:bCs/>
                    </w:rPr>
                  </w:pP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48BC2" w14:textId="0C4F30D8" w:rsidR="000D281E" w:rsidRPr="00961226" w:rsidRDefault="004F1FE6" w:rsidP="00961226">
                  <w:pPr>
                    <w:jc w:val="center"/>
                    <w:rPr>
                      <w:b/>
                      <w:bCs/>
                    </w:rPr>
                  </w:pPr>
                  <w:r w:rsidRPr="00961226">
                    <w:rPr>
                      <w:b/>
                      <w:bCs/>
                      <w:noProof/>
                      <w:lang w:eastAsia="de-CH"/>
                    </w:rPr>
                    <w:drawing>
                      <wp:inline distT="0" distB="0" distL="0" distR="0" wp14:anchorId="3822135E" wp14:editId="0E4DE215">
                        <wp:extent cx="219599" cy="391156"/>
                        <wp:effectExtent l="0" t="0" r="9525" b="0"/>
                        <wp:docPr id="2120746248" name="Picture 16" descr="P1685C8T44#yIS1">
                          <a:extLst xmlns:a="http://schemas.openxmlformats.org/drawingml/2006/main">
                            <a:ext uri="{FF2B5EF4-FFF2-40B4-BE49-F238E27FC236}">
                              <a16:creationId xmlns:a16="http://schemas.microsoft.com/office/drawing/2014/main" id="{E7C75AF1-C289-4922-ACB9-EEC0FBECC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7C75AF1-C289-4922-ACB9-EEC0FBECC41B}"/>
                                    </a:ext>
                                  </a:extLst>
                                </pic:cNvPr>
                                <pic:cNvPicPr>
                                  <a:picLocks noChangeAspect="1"/>
                                </pic:cNvPicPr>
                              </pic:nvPicPr>
                              <pic:blipFill rotWithShape="1">
                                <a:blip r:embed="rId97"/>
                                <a:srcRect l="25800" r="49273"/>
                                <a:stretch/>
                              </pic:blipFill>
                              <pic:spPr>
                                <a:xfrm>
                                  <a:off x="0" y="0"/>
                                  <a:ext cx="233447" cy="415823"/>
                                </a:xfrm>
                                <a:prstGeom prst="rect">
                                  <a:avLst/>
                                </a:prstGeom>
                              </pic:spPr>
                            </pic:pic>
                          </a:graphicData>
                        </a:graphic>
                      </wp:inline>
                    </w:drawing>
                  </w: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86D4E" w14:textId="77777777" w:rsidR="000D281E" w:rsidRPr="00961226" w:rsidRDefault="000D281E" w:rsidP="00961226">
                  <w:pPr>
                    <w:jc w:val="center"/>
                    <w:rPr>
                      <w:b/>
                      <w:bCs/>
                    </w:rPr>
                  </w:pP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F50F37" w14:textId="77777777" w:rsidR="000D281E" w:rsidRPr="00961226" w:rsidRDefault="000D281E" w:rsidP="00961226">
                  <w:pPr>
                    <w:jc w:val="center"/>
                    <w:rPr>
                      <w:b/>
                      <w:bCs/>
                    </w:rPr>
                  </w:pPr>
                </w:p>
              </w:tc>
              <w:tc>
                <w:tcPr>
                  <w:tcW w:w="396" w:type="dxa"/>
                  <w:tcBorders>
                    <w:left w:val="single" w:sz="4" w:space="0" w:color="000000"/>
                  </w:tcBorders>
                  <w:shd w:val="clear" w:color="auto" w:fill="auto"/>
                  <w:vAlign w:val="center"/>
                </w:tcPr>
                <w:p w14:paraId="747CF5AC" w14:textId="77777777" w:rsidR="000D281E" w:rsidRPr="00961226" w:rsidRDefault="000D281E" w:rsidP="00961226">
                  <w:pPr>
                    <w:jc w:val="center"/>
                    <w:rPr>
                      <w:b/>
                      <w:bCs/>
                    </w:rPr>
                  </w:pPr>
                </w:p>
              </w:tc>
            </w:tr>
            <w:tr w:rsidR="000D281E" w14:paraId="04977128" w14:textId="77777777" w:rsidTr="00961226">
              <w:trPr>
                <w:trHeight w:val="699"/>
              </w:trPr>
              <w:tc>
                <w:tcPr>
                  <w:tcW w:w="397" w:type="dxa"/>
                  <w:tcBorders>
                    <w:right w:val="single" w:sz="4" w:space="0" w:color="000000"/>
                  </w:tcBorders>
                  <w:shd w:val="clear" w:color="auto" w:fill="auto"/>
                  <w:vAlign w:val="center"/>
                </w:tcPr>
                <w:p w14:paraId="5E454F11" w14:textId="77777777" w:rsidR="000D281E" w:rsidRPr="00961226" w:rsidRDefault="000D281E" w:rsidP="00961226">
                  <w:pPr>
                    <w:jc w:val="center"/>
                    <w:rPr>
                      <w:b/>
                      <w:bCs/>
                    </w:rPr>
                  </w:pP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4F3C2" w14:textId="77777777" w:rsidR="000D281E" w:rsidRPr="00961226" w:rsidRDefault="000D281E" w:rsidP="00961226">
                  <w:pPr>
                    <w:jc w:val="center"/>
                    <w:rPr>
                      <w:b/>
                      <w:bCs/>
                    </w:rPr>
                  </w:pP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88C5E5" w14:textId="77777777" w:rsidR="000D281E" w:rsidRPr="00961226" w:rsidRDefault="000D281E" w:rsidP="00961226">
                  <w:pPr>
                    <w:jc w:val="center"/>
                    <w:rPr>
                      <w:b/>
                      <w:bCs/>
                    </w:rPr>
                  </w:pPr>
                </w:p>
              </w:tc>
              <w:tc>
                <w:tcPr>
                  <w:tcW w:w="7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2B0071" w14:textId="55118AB6" w:rsidR="000D281E" w:rsidRPr="00961226" w:rsidRDefault="004F1FE6" w:rsidP="00961226">
                  <w:pPr>
                    <w:jc w:val="center"/>
                    <w:rPr>
                      <w:b/>
                      <w:bCs/>
                    </w:rPr>
                  </w:pPr>
                  <w:r w:rsidRPr="00961226">
                    <w:rPr>
                      <w:b/>
                      <w:bCs/>
                      <w:noProof/>
                      <w:lang w:eastAsia="de-CH"/>
                    </w:rPr>
                    <w:drawing>
                      <wp:inline distT="0" distB="0" distL="0" distR="0" wp14:anchorId="42FB8631" wp14:editId="4657EB07">
                        <wp:extent cx="195920" cy="253985"/>
                        <wp:effectExtent l="0" t="0" r="0" b="0"/>
                        <wp:docPr id="2120746277" name="Picture 28" descr="P1693C8T44#yIS1">
                          <a:extLst xmlns:a="http://schemas.openxmlformats.org/drawingml/2006/main">
                            <a:ext uri="{FF2B5EF4-FFF2-40B4-BE49-F238E27FC236}">
                              <a16:creationId xmlns:a16="http://schemas.microsoft.com/office/drawing/2014/main" id="{C2CADF86-0740-4493-898A-84B32E9E4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2CADF86-0740-4493-898A-84B32E9E4109}"/>
                                    </a:ext>
                                  </a:extLst>
                                </pic:cNvPr>
                                <pic:cNvPicPr>
                                  <a:picLocks noChangeAspect="1"/>
                                </pic:cNvPicPr>
                              </pic:nvPicPr>
                              <pic:blipFill rotWithShape="1">
                                <a:blip r:embed="rId97"/>
                                <a:srcRect t="34744" r="77649"/>
                                <a:stretch/>
                              </pic:blipFill>
                              <pic:spPr>
                                <a:xfrm flipH="1">
                                  <a:off x="0" y="0"/>
                                  <a:ext cx="224894" cy="291546"/>
                                </a:xfrm>
                                <a:prstGeom prst="rect">
                                  <a:avLst/>
                                </a:prstGeom>
                              </pic:spPr>
                            </pic:pic>
                          </a:graphicData>
                        </a:graphic>
                      </wp:inline>
                    </w:drawing>
                  </w:r>
                </w:p>
              </w:tc>
              <w:tc>
                <w:tcPr>
                  <w:tcW w:w="7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E424E0" w14:textId="77777777" w:rsidR="000D281E" w:rsidRPr="00961226" w:rsidRDefault="000D281E" w:rsidP="00961226">
                  <w:pPr>
                    <w:jc w:val="center"/>
                    <w:rPr>
                      <w:b/>
                      <w:bCs/>
                    </w:rPr>
                  </w:pPr>
                </w:p>
              </w:tc>
              <w:tc>
                <w:tcPr>
                  <w:tcW w:w="396" w:type="dxa"/>
                  <w:tcBorders>
                    <w:left w:val="single" w:sz="4" w:space="0" w:color="000000"/>
                  </w:tcBorders>
                  <w:shd w:val="clear" w:color="auto" w:fill="auto"/>
                  <w:vAlign w:val="center"/>
                </w:tcPr>
                <w:p w14:paraId="5FB90CE9" w14:textId="77777777" w:rsidR="000D281E" w:rsidRPr="00961226" w:rsidRDefault="000D281E" w:rsidP="00961226">
                  <w:pPr>
                    <w:jc w:val="center"/>
                    <w:rPr>
                      <w:b/>
                      <w:bCs/>
                    </w:rPr>
                  </w:pPr>
                </w:p>
              </w:tc>
            </w:tr>
            <w:tr w:rsidR="000D281E" w14:paraId="23A7C8A6" w14:textId="77777777" w:rsidTr="00961226">
              <w:trPr>
                <w:trHeight w:val="397"/>
              </w:trPr>
              <w:tc>
                <w:tcPr>
                  <w:tcW w:w="397" w:type="dxa"/>
                  <w:shd w:val="clear" w:color="auto" w:fill="auto"/>
                  <w:vAlign w:val="center"/>
                </w:tcPr>
                <w:p w14:paraId="236FC237" w14:textId="77777777" w:rsidR="000D281E" w:rsidRPr="00961226" w:rsidRDefault="000D281E" w:rsidP="00961226">
                  <w:pPr>
                    <w:jc w:val="center"/>
                    <w:rPr>
                      <w:b/>
                      <w:bCs/>
                    </w:rPr>
                  </w:pPr>
                </w:p>
              </w:tc>
              <w:tc>
                <w:tcPr>
                  <w:tcW w:w="767" w:type="dxa"/>
                  <w:tcBorders>
                    <w:top w:val="single" w:sz="4" w:space="0" w:color="000000"/>
                  </w:tcBorders>
                  <w:shd w:val="clear" w:color="auto" w:fill="auto"/>
                  <w:vAlign w:val="center"/>
                </w:tcPr>
                <w:p w14:paraId="064FF0C9" w14:textId="77777777" w:rsidR="000D281E" w:rsidRPr="00961226" w:rsidRDefault="000D281E" w:rsidP="00961226">
                  <w:pPr>
                    <w:jc w:val="center"/>
                    <w:rPr>
                      <w:b/>
                      <w:bCs/>
                    </w:rPr>
                  </w:pPr>
                </w:p>
              </w:tc>
              <w:tc>
                <w:tcPr>
                  <w:tcW w:w="768" w:type="dxa"/>
                  <w:tcBorders>
                    <w:top w:val="single" w:sz="4" w:space="0" w:color="000000"/>
                  </w:tcBorders>
                  <w:shd w:val="clear" w:color="auto" w:fill="auto"/>
                  <w:vAlign w:val="center"/>
                </w:tcPr>
                <w:p w14:paraId="619E7DCA" w14:textId="77777777" w:rsidR="000D281E" w:rsidRPr="00961226" w:rsidRDefault="000D281E" w:rsidP="00961226">
                  <w:pPr>
                    <w:jc w:val="center"/>
                    <w:rPr>
                      <w:b/>
                      <w:bCs/>
                    </w:rPr>
                  </w:pPr>
                </w:p>
              </w:tc>
              <w:tc>
                <w:tcPr>
                  <w:tcW w:w="767" w:type="dxa"/>
                  <w:tcBorders>
                    <w:top w:val="single" w:sz="4" w:space="0" w:color="000000"/>
                  </w:tcBorders>
                  <w:shd w:val="clear" w:color="auto" w:fill="auto"/>
                  <w:vAlign w:val="center"/>
                </w:tcPr>
                <w:p w14:paraId="3D72BBB8" w14:textId="77777777" w:rsidR="000D281E" w:rsidRPr="00961226" w:rsidRDefault="000D281E" w:rsidP="00961226">
                  <w:pPr>
                    <w:jc w:val="center"/>
                    <w:rPr>
                      <w:b/>
                      <w:bCs/>
                    </w:rPr>
                  </w:pPr>
                </w:p>
              </w:tc>
              <w:tc>
                <w:tcPr>
                  <w:tcW w:w="768" w:type="dxa"/>
                  <w:tcBorders>
                    <w:top w:val="single" w:sz="4" w:space="0" w:color="000000"/>
                  </w:tcBorders>
                  <w:shd w:val="clear" w:color="auto" w:fill="auto"/>
                  <w:vAlign w:val="center"/>
                </w:tcPr>
                <w:p w14:paraId="0FE0AA04" w14:textId="77777777" w:rsidR="000D281E" w:rsidRPr="00961226" w:rsidRDefault="000D281E" w:rsidP="00961226">
                  <w:pPr>
                    <w:jc w:val="center"/>
                    <w:rPr>
                      <w:b/>
                      <w:bCs/>
                    </w:rPr>
                  </w:pPr>
                </w:p>
              </w:tc>
              <w:tc>
                <w:tcPr>
                  <w:tcW w:w="396" w:type="dxa"/>
                  <w:shd w:val="clear" w:color="auto" w:fill="auto"/>
                  <w:vAlign w:val="center"/>
                </w:tcPr>
                <w:p w14:paraId="05FFD593" w14:textId="77777777" w:rsidR="000D281E" w:rsidRPr="00961226" w:rsidRDefault="000D281E" w:rsidP="00961226">
                  <w:pPr>
                    <w:jc w:val="center"/>
                    <w:rPr>
                      <w:b/>
                      <w:bCs/>
                    </w:rPr>
                  </w:pPr>
                </w:p>
              </w:tc>
            </w:tr>
          </w:tbl>
          <w:p w14:paraId="7618A91F" w14:textId="77777777" w:rsidR="000D281E" w:rsidRDefault="000D281E"/>
        </w:tc>
      </w:tr>
    </w:tbl>
    <w:p w14:paraId="1E47741B" w14:textId="542B4C66" w:rsidR="003D1C5E" w:rsidRDefault="003D1C5E"/>
    <w:p w14:paraId="7D0F967C" w14:textId="3802E535" w:rsidR="000D281E" w:rsidRDefault="00885845">
      <w:pPr>
        <w:pStyle w:val="Rtsel"/>
        <w:rPr>
          <w:bCs/>
          <w:szCs w:val="24"/>
        </w:rPr>
      </w:pPr>
      <w:r>
        <w:rPr>
          <w:noProof/>
          <w:lang w:eastAsia="de-CH"/>
        </w:rPr>
        <mc:AlternateContent>
          <mc:Choice Requires="wpg">
            <w:drawing>
              <wp:inline distT="0" distB="0" distL="0" distR="0" wp14:anchorId="38B75B98" wp14:editId="07777777">
                <wp:extent cx="353695" cy="306705"/>
                <wp:effectExtent l="0" t="0" r="0" b="0"/>
                <wp:docPr id="339" name="Group 339" descr="P1707#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1683429208" name="Group 1683429208"/>
                        <wpg:cNvGrpSpPr/>
                        <wpg:grpSpPr>
                          <a:xfrm>
                            <a:off x="0" y="0"/>
                            <a:ext cx="353160" cy="306000"/>
                            <a:chOff x="0" y="0"/>
                            <a:chExt cx="0" cy="0"/>
                          </a:xfrm>
                        </wpg:grpSpPr>
                        <wps:wsp>
                          <wps:cNvPr id="1683429209" name="Rectangle 1683429209"/>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210"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1683429211"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49E829E6" id="Group 339" o:spid="_x0000_s1026" alt="P1707#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">
                <v:group id="Group 1683429208"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">
                  <v:rect id="Rectangle 1683429209"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">
                    <v:imagedata r:id="rId10" o:title=""/>
                  </v:shape>
                </v:group>
                <w10:anchorlock/>
              </v:group>
            </w:pict>
          </mc:Fallback>
        </mc:AlternateContent>
      </w:r>
      <w:r>
        <w:t xml:space="preserve"> Rätsel 34 – naschender Kubko 1</w:t>
      </w:r>
    </w:p>
    <w:p w14:paraId="55BC671F" w14:textId="7DB78383" w:rsidR="000D281E" w:rsidRDefault="00885845">
      <w:r>
        <w:t>Sechs junge Biber bauen einen Damm. Biber Kubko schleicht sich davon und nascht die Birkenrinde in der Vorratskammer. Bürgermeister</w:t>
      </w:r>
      <w:r w:rsidR="00961226">
        <w:t>in</w:t>
      </w:r>
      <w:r>
        <w:t xml:space="preserve"> </w:t>
      </w:r>
      <w:r w:rsidR="00CD1E89">
        <w:t>Sara</w:t>
      </w:r>
      <w:r>
        <w:t xml:space="preserve"> entdeckt den Schaden und will den Schuldigen finden. </w:t>
      </w:r>
      <w:r w:rsidR="00490018">
        <w:t>Sie</w:t>
      </w:r>
      <w:r>
        <w:t xml:space="preserve"> weiss, dass alle 6 jungen Biber gleich schwer sind, nur der Naschende muss schwerer sein</w:t>
      </w:r>
      <w:r w:rsidR="00830B3A">
        <w:t xml:space="preserve"> als die anderen</w:t>
      </w:r>
      <w:r>
        <w:t xml:space="preserve">. </w:t>
      </w:r>
      <w:r w:rsidR="00490018">
        <w:t>Sie</w:t>
      </w:r>
      <w:r>
        <w:t xml:space="preserve"> wiegt die jungen Biber wie folgt</w:t>
      </w:r>
      <w:r w:rsidR="007E0AF1">
        <w:t>:</w:t>
      </w:r>
      <w:r>
        <w:t xml:space="preserve"> </w:t>
      </w:r>
    </w:p>
    <w:p w14:paraId="3D35B4DD" w14:textId="77777777" w:rsidR="000D281E" w:rsidRDefault="00885845">
      <w:r>
        <w:rPr>
          <w:noProof/>
          <w:lang w:eastAsia="de-CH"/>
        </w:rPr>
        <w:drawing>
          <wp:inline distT="0" distB="0" distL="0" distR="0" wp14:anchorId="41069187" wp14:editId="07777777">
            <wp:extent cx="3599180" cy="1454785"/>
            <wp:effectExtent l="0" t="0" r="0" b="0"/>
            <wp:docPr id="340" name="image213.png" descr="P17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13.png"/>
                    <pic:cNvPicPr>
                      <a:picLocks noChangeAspect="1" noChangeArrowheads="1"/>
                    </pic:cNvPicPr>
                  </pic:nvPicPr>
                  <pic:blipFill>
                    <a:blip r:embed="rId99"/>
                    <a:stretch>
                      <a:fillRect/>
                    </a:stretch>
                  </pic:blipFill>
                  <pic:spPr bwMode="auto">
                    <a:xfrm>
                      <a:off x="0" y="0"/>
                      <a:ext cx="3599180" cy="1454785"/>
                    </a:xfrm>
                    <a:prstGeom prst="rect">
                      <a:avLst/>
                    </a:prstGeom>
                  </pic:spPr>
                </pic:pic>
              </a:graphicData>
            </a:graphic>
          </wp:inline>
        </w:drawing>
      </w:r>
      <w:r>
        <w:rPr>
          <w:noProof/>
          <w:lang w:eastAsia="de-CH"/>
        </w:rPr>
        <w:drawing>
          <wp:inline distT="0" distB="0" distL="0" distR="0" wp14:anchorId="1FB2E48B" wp14:editId="07777777">
            <wp:extent cx="2035810" cy="1400810"/>
            <wp:effectExtent l="0" t="0" r="0" b="0"/>
            <wp:docPr id="341" name="image208.png" descr="P170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08.png"/>
                    <pic:cNvPicPr>
                      <a:picLocks noChangeAspect="1" noChangeArrowheads="1"/>
                    </pic:cNvPicPr>
                  </pic:nvPicPr>
                  <pic:blipFill>
                    <a:blip r:embed="rId100"/>
                    <a:stretch>
                      <a:fillRect/>
                    </a:stretch>
                  </pic:blipFill>
                  <pic:spPr bwMode="auto">
                    <a:xfrm>
                      <a:off x="0" y="0"/>
                      <a:ext cx="2035810" cy="1400810"/>
                    </a:xfrm>
                    <a:prstGeom prst="rect">
                      <a:avLst/>
                    </a:prstGeom>
                  </pic:spPr>
                </pic:pic>
              </a:graphicData>
            </a:graphic>
          </wp:inline>
        </w:drawing>
      </w:r>
    </w:p>
    <w:p w14:paraId="320C6651" w14:textId="17D9D0F1" w:rsidR="003D1C5E" w:rsidRDefault="00490018">
      <w:r>
        <w:t xml:space="preserve">Weiss die Bürgermeisterin </w:t>
      </w:r>
      <w:r w:rsidR="0589E6D8">
        <w:t>jetzt, wer der naschende Biber ist?</w:t>
      </w:r>
    </w:p>
    <w:p w14:paraId="298A0AFD" w14:textId="77777777" w:rsidR="008554E0" w:rsidRDefault="008554E0"/>
    <w:p w14:paraId="7D4C3646" w14:textId="621FE7C9" w:rsidR="000D281E" w:rsidRDefault="00885845">
      <w:pPr>
        <w:pStyle w:val="Rtsel"/>
      </w:pPr>
      <w:r>
        <w:rPr>
          <w:noProof/>
          <w:lang w:eastAsia="de-CH"/>
        </w:rPr>
        <mc:AlternateContent>
          <mc:Choice Requires="wpg">
            <w:drawing>
              <wp:inline distT="0" distB="0" distL="0" distR="0" wp14:anchorId="4BCCE99B" wp14:editId="07777777">
                <wp:extent cx="852170" cy="706755"/>
                <wp:effectExtent l="0" t="0" r="0" b="0"/>
                <wp:docPr id="456726605" name="Group 456726605" descr="P1712#y1"/>
                <wp:cNvGraphicFramePr/>
                <a:graphic xmlns:a="http://schemas.openxmlformats.org/drawingml/2006/main">
                  <a:graphicData uri="http://schemas.microsoft.com/office/word/2010/wordprocessingGroup">
                    <wpg:wgp>
                      <wpg:cNvGrpSpPr/>
                      <wpg:grpSpPr>
                        <a:xfrm>
                          <a:off x="0" y="0"/>
                          <a:ext cx="851400" cy="705960"/>
                          <a:chOff x="0" y="0"/>
                          <a:chExt cx="0" cy="0"/>
                        </a:xfrm>
                      </wpg:grpSpPr>
                      <wpg:grpSp>
                        <wpg:cNvPr id="1683429212" name="Group 1683429212"/>
                        <wpg:cNvGrpSpPr/>
                        <wpg:grpSpPr>
                          <a:xfrm>
                            <a:off x="0" y="0"/>
                            <a:ext cx="851400" cy="705960"/>
                            <a:chOff x="0" y="0"/>
                            <a:chExt cx="0" cy="0"/>
                          </a:xfrm>
                        </wpg:grpSpPr>
                        <wps:wsp>
                          <wps:cNvPr id="1683429213" name="Rectangle 1683429213"/>
                          <wps:cNvSpPr/>
                          <wps:spPr>
                            <a:xfrm>
                              <a:off x="0" y="0"/>
                              <a:ext cx="851400" cy="70596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214" name="Shape 190"/>
                            <pic:cNvPicPr/>
                          </pic:nvPicPr>
                          <pic:blipFill>
                            <a:blip r:embed="rId11"/>
                            <a:stretch/>
                          </pic:blipFill>
                          <pic:spPr>
                            <a:xfrm>
                              <a:off x="60480" y="0"/>
                              <a:ext cx="791280" cy="705960"/>
                            </a:xfrm>
                            <a:prstGeom prst="rect">
                              <a:avLst/>
                            </a:prstGeom>
                            <a:ln>
                              <a:noFill/>
                            </a:ln>
                          </pic:spPr>
                        </pic:pic>
                        <wpg:grpSp>
                          <wpg:cNvPr id="1683429215" name="Group 1683429215"/>
                          <wpg:cNvGrpSpPr/>
                          <wpg:grpSpPr>
                            <a:xfrm>
                              <a:off x="0" y="367200"/>
                              <a:ext cx="408240" cy="278640"/>
                              <a:chOff x="0" y="0"/>
                              <a:chExt cx="0" cy="0"/>
                            </a:xfrm>
                          </wpg:grpSpPr>
                          <pic:pic xmlns:pic="http://schemas.openxmlformats.org/drawingml/2006/picture">
                            <pic:nvPicPr>
                              <pic:cNvPr id="1683429216" name="Shape 192"/>
                              <pic:cNvPicPr/>
                            </pic:nvPicPr>
                            <pic:blipFill>
                              <a:blip r:embed="rId9"/>
                              <a:stretch/>
                            </pic:blipFill>
                            <pic:spPr>
                              <a:xfrm>
                                <a:off x="258480" y="0"/>
                                <a:ext cx="149760" cy="278640"/>
                              </a:xfrm>
                              <a:prstGeom prst="rect">
                                <a:avLst/>
                              </a:prstGeom>
                              <a:ln>
                                <a:noFill/>
                              </a:ln>
                            </pic:spPr>
                          </pic:pic>
                          <pic:pic xmlns:pic="http://schemas.openxmlformats.org/drawingml/2006/picture">
                            <pic:nvPicPr>
                              <pic:cNvPr id="1683429217" name="Shape 193"/>
                              <pic:cNvPicPr/>
                            </pic:nvPicPr>
                            <pic:blipFill>
                              <a:blip r:embed="rId9"/>
                              <a:stretch/>
                            </pic:blipFill>
                            <pic:spPr>
                              <a:xfrm>
                                <a:off x="129600" y="0"/>
                                <a:ext cx="149760" cy="278640"/>
                              </a:xfrm>
                              <a:prstGeom prst="rect">
                                <a:avLst/>
                              </a:prstGeom>
                              <a:ln>
                                <a:noFill/>
                              </a:ln>
                            </pic:spPr>
                          </pic:pic>
                          <pic:pic xmlns:pic="http://schemas.openxmlformats.org/drawingml/2006/picture">
                            <pic:nvPicPr>
                              <pic:cNvPr id="1683429218" name="Shape 194"/>
                              <pic:cNvPicPr/>
                            </pic:nvPicPr>
                            <pic:blipFill>
                              <a:blip r:embed="rId9"/>
                              <a:stretch/>
                            </pic:blipFill>
                            <pic:spPr>
                              <a:xfrm>
                                <a:off x="0" y="0"/>
                                <a:ext cx="149760" cy="278640"/>
                              </a:xfrm>
                              <a:prstGeom prst="rect">
                                <a:avLst/>
                              </a:prstGeom>
                              <a:ln>
                                <a:noFill/>
                              </a:ln>
                            </pic:spPr>
                          </pic:pic>
                        </wpg:grpSp>
                      </wpg:grpSp>
                    </wpg:wgp>
                  </a:graphicData>
                </a:graphic>
              </wp:inline>
            </w:drawing>
          </mc:Choice>
          <mc:Fallback>
            <w:pict>
              <v:group w14:anchorId="43115B21" id="Group 456726605" o:spid="_x0000_s1026" alt="P1712#y1" style="width:67.1pt;height:55.65pt;mso-position-horizontal-relative:char;mso-position-vertical-relative:line" coordsize="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">
                <v:group id="Group 1683429212" o:spid="_x0000_s1027" style="position:absolute;width:851400;height:70596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">
                  <v:rect id="Rectangle 1683429213" o:spid="_x0000_s1028" style="position:absolute;width:851400;height:705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" filled="f" stroked="f"/>
                  <v:shape id="Shape 190" o:spid="_x0000_s1029" type="#_x0000_t75" style="position:absolute;left:60480;width:791280;height:705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">
                    <v:imagedata r:id="rId12" o:title=""/>
                  </v:shape>
                  <v:group id="Group 1683429215" o:spid="_x0000_s1030" style="position:absolute;top:367200;width:408240;height:27864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">
                    <v:shape id="Shape 192" o:spid="_x0000_s1031" type="#_x0000_t75" style="position:absolute;left:258480;width:149760;height:27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">
                      <v:imagedata r:id="rId10" o:title=""/>
                    </v:shape>
                    <v:shape id="Shape 193" o:spid="_x0000_s1032" type="#_x0000_t75" style="position:absolute;left:129600;width:149760;height:27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">
                      <v:imagedata r:id="rId10" o:title=""/>
                    </v:shape>
                    <v:shape id="Shape 194" o:spid="_x0000_s1033" type="#_x0000_t75" style="position:absolute;width:149760;height:27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">
                      <v:imagedata r:id="rId10" o:title=""/>
                    </v:shape>
                  </v:group>
                </v:group>
                <w10:anchorlock/>
              </v:group>
            </w:pict>
          </mc:Fallback>
        </mc:AlternateContent>
      </w:r>
      <w:r>
        <w:t xml:space="preserve"> Rätsel 35 – naschender Kubko 2</w:t>
      </w:r>
    </w:p>
    <w:p w14:paraId="52FBE03A" w14:textId="53A82400" w:rsidR="000D281E" w:rsidRDefault="00830B3A">
      <w:r>
        <w:t>Nun sind es 9 Biber</w:t>
      </w:r>
      <w:r w:rsidR="00AC775B">
        <w:t>.</w:t>
      </w:r>
      <w:r w:rsidR="00961226">
        <w:t xml:space="preserve"> </w:t>
      </w:r>
      <w:r>
        <w:t xml:space="preserve">Wieder hat einer der Biber in der Vorratskammer genascht. </w:t>
      </w:r>
      <w:r w:rsidR="00885845">
        <w:t xml:space="preserve"> </w:t>
      </w:r>
      <w:r w:rsidR="00490018">
        <w:t>Bürgermeisterin Sara</w:t>
      </w:r>
      <w:r w:rsidR="00885845">
        <w:t xml:space="preserve"> ist pfiffig und wil</w:t>
      </w:r>
      <w:r w:rsidR="007F7EED">
        <w:t>l</w:t>
      </w:r>
      <w:r w:rsidR="00885845">
        <w:t xml:space="preserve"> </w:t>
      </w:r>
      <w:r w:rsidR="007E0AF1">
        <w:t>mit nur zwei</w:t>
      </w:r>
      <w:r>
        <w:t xml:space="preserve">mal </w:t>
      </w:r>
      <w:r w:rsidR="00490018">
        <w:t>Gewichte messen</w:t>
      </w:r>
      <w:r w:rsidR="00485168">
        <w:t>, herausfinden</w:t>
      </w:r>
      <w:r w:rsidR="00885845">
        <w:t xml:space="preserve">, wer der naschende Biber war. </w:t>
      </w:r>
      <w:r w:rsidR="00490018">
        <w:t>Sie</w:t>
      </w:r>
      <w:r w:rsidR="00885845">
        <w:t xml:space="preserve"> vergleicht bei der ersten </w:t>
      </w:r>
      <w:r w:rsidR="007E0AF1">
        <w:t xml:space="preserve">Messung </w:t>
      </w:r>
      <w:r w:rsidR="00885845">
        <w:t xml:space="preserve">das Gewicht der </w:t>
      </w:r>
      <w:r w:rsidR="00C103F1">
        <w:t xml:space="preserve">drei </w:t>
      </w:r>
      <w:r w:rsidR="00885845">
        <w:t xml:space="preserve">Biber A, B und C mit dem </w:t>
      </w:r>
      <w:r w:rsidR="00E00844">
        <w:t xml:space="preserve">Gesamtgewicht </w:t>
      </w:r>
      <w:r w:rsidR="00885845">
        <w:t>der Biber D, E und F. Die Biber</w:t>
      </w:r>
      <w:r w:rsidR="00961226">
        <w:t xml:space="preserve"> </w:t>
      </w:r>
      <w:r w:rsidR="00885845">
        <w:t xml:space="preserve">G, H und I werden </w:t>
      </w:r>
      <w:r>
        <w:t>beim ersten Mal</w:t>
      </w:r>
      <w:r w:rsidR="00885845">
        <w:t xml:space="preserve"> nicht gewogen. </w:t>
      </w:r>
    </w:p>
    <w:p w14:paraId="6098C37B" w14:textId="77777777" w:rsidR="000D281E" w:rsidRDefault="00885845">
      <w:r>
        <w:rPr>
          <w:noProof/>
          <w:lang w:eastAsia="de-CH"/>
        </w:rPr>
        <w:drawing>
          <wp:inline distT="0" distB="0" distL="0" distR="0" wp14:anchorId="4E09ADB7" wp14:editId="07777777">
            <wp:extent cx="3427730" cy="1409065"/>
            <wp:effectExtent l="0" t="0" r="0" b="0"/>
            <wp:docPr id="343" name="image205.png" descr="P17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05.png"/>
                    <pic:cNvPicPr>
                      <a:picLocks noChangeAspect="1" noChangeArrowheads="1"/>
                    </pic:cNvPicPr>
                  </pic:nvPicPr>
                  <pic:blipFill>
                    <a:blip r:embed="rId101"/>
                    <a:stretch>
                      <a:fillRect/>
                    </a:stretch>
                  </pic:blipFill>
                  <pic:spPr bwMode="auto">
                    <a:xfrm>
                      <a:off x="0" y="0"/>
                      <a:ext cx="3427730" cy="1409065"/>
                    </a:xfrm>
                    <a:prstGeom prst="rect">
                      <a:avLst/>
                    </a:prstGeom>
                  </pic:spPr>
                </pic:pic>
              </a:graphicData>
            </a:graphic>
          </wp:inline>
        </w:drawing>
      </w:r>
      <w:r>
        <w:rPr>
          <w:noProof/>
          <w:lang w:eastAsia="de-CH"/>
        </w:rPr>
        <w:drawing>
          <wp:inline distT="0" distB="0" distL="0" distR="0" wp14:anchorId="6C84548F" wp14:editId="07777777">
            <wp:extent cx="2206625" cy="962660"/>
            <wp:effectExtent l="0" t="0" r="0" b="0"/>
            <wp:docPr id="344" name="image197.png" descr="P171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97.png"/>
                    <pic:cNvPicPr>
                      <a:picLocks noChangeAspect="1" noChangeArrowheads="1"/>
                    </pic:cNvPicPr>
                  </pic:nvPicPr>
                  <pic:blipFill>
                    <a:blip r:embed="rId102"/>
                    <a:stretch>
                      <a:fillRect/>
                    </a:stretch>
                  </pic:blipFill>
                  <pic:spPr bwMode="auto">
                    <a:xfrm>
                      <a:off x="0" y="0"/>
                      <a:ext cx="2206625" cy="962660"/>
                    </a:xfrm>
                    <a:prstGeom prst="rect">
                      <a:avLst/>
                    </a:prstGeom>
                  </pic:spPr>
                </pic:pic>
              </a:graphicData>
            </a:graphic>
          </wp:inline>
        </w:drawing>
      </w:r>
    </w:p>
    <w:p w14:paraId="01605E2F" w14:textId="625CAD53" w:rsidR="000D281E" w:rsidRDefault="00885845">
      <w:r>
        <w:t>Was weiss Bürgermeister</w:t>
      </w:r>
      <w:r w:rsidR="00490018">
        <w:t>in Sara</w:t>
      </w:r>
      <w:r>
        <w:t xml:space="preserve"> jetzt? Welche ist die richtige Antwort?</w:t>
      </w:r>
    </w:p>
    <w:p w14:paraId="56805AD0" w14:textId="77777777" w:rsidR="000D281E" w:rsidRDefault="00885845">
      <w:r>
        <w:t xml:space="preserve">1. Der Naschende ist in der Gruppe A, B, C. </w:t>
      </w:r>
    </w:p>
    <w:p w14:paraId="26E3D972" w14:textId="77777777" w:rsidR="000D281E" w:rsidRDefault="00885845">
      <w:r>
        <w:t>2. Der Naschende ist in der Gruppe D, E, F.</w:t>
      </w:r>
    </w:p>
    <w:p w14:paraId="0FB51660" w14:textId="77777777" w:rsidR="000D281E" w:rsidRDefault="00885845">
      <w:r>
        <w:t>3. Der Naschende ist in der Gruppe G, H, I.</w:t>
      </w:r>
    </w:p>
    <w:p w14:paraId="24A7F766" w14:textId="219FD781" w:rsidR="000D281E" w:rsidRDefault="0589E6D8">
      <w:r>
        <w:t xml:space="preserve">Welche Biber müssen jetzt auf die Waage, damit </w:t>
      </w:r>
      <w:r w:rsidR="00490018">
        <w:t xml:space="preserve">anschliessend </w:t>
      </w:r>
      <w:r>
        <w:t xml:space="preserve">mit Sicherheit feststeht, wer der Naschende war? </w:t>
      </w:r>
    </w:p>
    <w:p w14:paraId="07CBF375" w14:textId="14CE35D3" w:rsidR="000D281E" w:rsidRDefault="0589E6D8" w:rsidP="008554E0">
      <w:pPr>
        <w:pStyle w:val="IntenseQuote"/>
      </w:pPr>
      <w:r w:rsidRPr="0589E6D8">
        <w:rPr>
          <w:b/>
          <w:bCs/>
        </w:rPr>
        <w:lastRenderedPageBreak/>
        <w:t>Was du wissen sollst</w:t>
      </w:r>
      <w:r w:rsidR="00885845">
        <w:br/>
      </w:r>
      <w:r w:rsidRPr="0589E6D8">
        <w:t>Wenn du mit wenig Aufwa</w:t>
      </w:r>
      <w:r w:rsidR="00490018">
        <w:t>nd (z.B. mit wenigen Messungen) möglichst viel erfahren möchtest</w:t>
      </w:r>
      <w:r w:rsidR="00DF2559">
        <w:t xml:space="preserve">, </w:t>
      </w:r>
      <w:r w:rsidRPr="0589E6D8">
        <w:t xml:space="preserve">musst du dir gut überlegen, wie du </w:t>
      </w:r>
      <w:r w:rsidR="00DF2559">
        <w:t xml:space="preserve"> vorgehst. Das heisst, du musst dir überlegen, a</w:t>
      </w:r>
      <w:r w:rsidR="007B298C">
        <w:t xml:space="preserve">us welchen Informationen du das, was du wissen willst, </w:t>
      </w:r>
      <w:r w:rsidR="00DF2559">
        <w:t>ableiten kannst</w:t>
      </w:r>
      <w:r w:rsidR="00490018">
        <w:t>.</w:t>
      </w:r>
    </w:p>
    <w:p w14:paraId="0233563C" w14:textId="77777777" w:rsidR="000D281E" w:rsidRDefault="000D281E"/>
    <w:p w14:paraId="00CAFFAD" w14:textId="7D0BF96F" w:rsidR="000D281E" w:rsidRDefault="00885845">
      <w:pPr>
        <w:pStyle w:val="Rtsel"/>
      </w:pPr>
      <w:r>
        <w:rPr>
          <w:noProof/>
          <w:lang w:eastAsia="de-CH"/>
        </w:rPr>
        <mc:AlternateContent>
          <mc:Choice Requires="wpg">
            <w:drawing>
              <wp:inline distT="0" distB="0" distL="0" distR="0" wp14:anchorId="6642A04C" wp14:editId="07777777">
                <wp:extent cx="353695" cy="306705"/>
                <wp:effectExtent l="0" t="0" r="0" b="0"/>
                <wp:docPr id="345" name="Group 345" descr="P1722#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1683429219" name="Group 1683429219"/>
                        <wpg:cNvGrpSpPr/>
                        <wpg:grpSpPr>
                          <a:xfrm>
                            <a:off x="0" y="0"/>
                            <a:ext cx="353160" cy="306000"/>
                            <a:chOff x="0" y="0"/>
                            <a:chExt cx="0" cy="0"/>
                          </a:xfrm>
                        </wpg:grpSpPr>
                        <wps:wsp>
                          <wps:cNvPr id="1683429220" name="Rectangle 1683429220"/>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221"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1683429222"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094E8494" id="Group 345" o:spid="_x0000_s1026" alt="P1722#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">
                <v:group id="Group 1683429219"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">
                  <v:rect id="Rectangle 1683429220"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">
                    <v:imagedata r:id="rId10" o:title=""/>
                  </v:shape>
                </v:group>
                <w10:anchorlock/>
              </v:group>
            </w:pict>
          </mc:Fallback>
        </mc:AlternateContent>
      </w:r>
      <w:r>
        <w:t xml:space="preserve"> Rätsel 36 –</w:t>
      </w:r>
      <w:r w:rsidR="007A7B9D">
        <w:t xml:space="preserve">Die Gewichte der Biberinnen </w:t>
      </w:r>
      <w:r w:rsidR="001C60D2">
        <w:t xml:space="preserve"> bestimmen </w:t>
      </w:r>
    </w:p>
    <w:p w14:paraId="6CA31C0E" w14:textId="3E952D9F" w:rsidR="000D281E" w:rsidRDefault="00DF2559">
      <w:r>
        <w:t xml:space="preserve">Die </w:t>
      </w:r>
      <w:r w:rsidR="00885845">
        <w:t xml:space="preserve">drei </w:t>
      </w:r>
      <w:r w:rsidR="008F45E8">
        <w:t xml:space="preserve">jungen </w:t>
      </w:r>
      <w:r w:rsidR="00885845">
        <w:t xml:space="preserve">Biberinnen Amelie (A), </w:t>
      </w:r>
      <w:r w:rsidR="00490018">
        <w:t>Sonja</w:t>
      </w:r>
      <w:r w:rsidR="00885845">
        <w:t xml:space="preserve"> (S) und Xen</w:t>
      </w:r>
      <w:r w:rsidR="00B01E18">
        <w:t>i</w:t>
      </w:r>
      <w:r w:rsidR="00885845">
        <w:t xml:space="preserve">a (X) </w:t>
      </w:r>
      <w:r>
        <w:t xml:space="preserve">wurden gewogen. </w:t>
      </w:r>
      <w:r w:rsidR="005B15F4">
        <w:t>Bestimme</w:t>
      </w:r>
      <w:r w:rsidR="00885845">
        <w:t xml:space="preserve"> </w:t>
      </w:r>
      <w:r>
        <w:t xml:space="preserve">aus den drei Messungen </w:t>
      </w:r>
      <w:r w:rsidR="00885845">
        <w:t xml:space="preserve">das Gewicht </w:t>
      </w:r>
      <w:r>
        <w:t>der einzelnen</w:t>
      </w:r>
      <w:r w:rsidR="00885845">
        <w:t xml:space="preserve"> Biberinnen</w:t>
      </w:r>
      <w:r w:rsidR="00490018">
        <w:t>.</w:t>
      </w:r>
    </w:p>
    <w:p w14:paraId="2B5D4559" w14:textId="77777777" w:rsidR="004C5105" w:rsidRDefault="00885845">
      <w:r>
        <w:rPr>
          <w:noProof/>
          <w:lang w:eastAsia="de-CH"/>
        </w:rPr>
        <w:drawing>
          <wp:inline distT="0" distB="0" distL="0" distR="0" wp14:anchorId="7982D8E1" wp14:editId="07777777">
            <wp:extent cx="2884805" cy="1304925"/>
            <wp:effectExtent l="0" t="0" r="0" b="0"/>
            <wp:docPr id="346" name="image202.png" descr="P17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02.png"/>
                    <pic:cNvPicPr>
                      <a:picLocks noChangeAspect="1" noChangeArrowheads="1"/>
                    </pic:cNvPicPr>
                  </pic:nvPicPr>
                  <pic:blipFill>
                    <a:blip r:embed="rId103"/>
                    <a:stretch>
                      <a:fillRect/>
                    </a:stretch>
                  </pic:blipFill>
                  <pic:spPr bwMode="auto">
                    <a:xfrm>
                      <a:off x="0" y="0"/>
                      <a:ext cx="2884805" cy="1304925"/>
                    </a:xfrm>
                    <a:prstGeom prst="rect">
                      <a:avLst/>
                    </a:prstGeom>
                  </pic:spPr>
                </pic:pic>
              </a:graphicData>
            </a:graphic>
          </wp:inline>
        </w:drawing>
      </w:r>
    </w:p>
    <w:p w14:paraId="5947B4EE" w14:textId="074B9BFC" w:rsidR="000D281E" w:rsidRDefault="004C5105">
      <w:r>
        <w:rPr>
          <w:noProof/>
          <w:lang w:eastAsia="de-CH"/>
        </w:rPr>
        <w:drawing>
          <wp:inline distT="114300" distB="114300" distL="114300" distR="114300" wp14:anchorId="34F23F90" wp14:editId="4C7D3487">
            <wp:extent cx="3019642" cy="1319213"/>
            <wp:effectExtent l="0" t="0" r="0" b="0"/>
            <wp:docPr id="2120746363" name="image65.png" descr="P1725#yIS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4"/>
                    <a:srcRect/>
                    <a:stretch>
                      <a:fillRect/>
                    </a:stretch>
                  </pic:blipFill>
                  <pic:spPr>
                    <a:xfrm>
                      <a:off x="0" y="0"/>
                      <a:ext cx="3019642" cy="1319213"/>
                    </a:xfrm>
                    <a:prstGeom prst="rect">
                      <a:avLst/>
                    </a:prstGeom>
                    <a:ln/>
                  </pic:spPr>
                </pic:pic>
              </a:graphicData>
            </a:graphic>
          </wp:inline>
        </w:drawing>
      </w:r>
    </w:p>
    <w:p w14:paraId="61C81E77" w14:textId="77777777" w:rsidR="000D281E" w:rsidRDefault="00885845">
      <w:r>
        <w:rPr>
          <w:noProof/>
          <w:lang w:eastAsia="de-CH"/>
        </w:rPr>
        <w:drawing>
          <wp:inline distT="0" distB="0" distL="0" distR="0" wp14:anchorId="7E6BC486" wp14:editId="07777777">
            <wp:extent cx="3342005" cy="1247140"/>
            <wp:effectExtent l="0" t="0" r="0" b="0"/>
            <wp:docPr id="348" name="image184.png" descr="P17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84.png"/>
                    <pic:cNvPicPr>
                      <a:picLocks noChangeAspect="1" noChangeArrowheads="1"/>
                    </pic:cNvPicPr>
                  </pic:nvPicPr>
                  <pic:blipFill>
                    <a:blip r:embed="rId105"/>
                    <a:stretch>
                      <a:fillRect/>
                    </a:stretch>
                  </pic:blipFill>
                  <pic:spPr bwMode="auto">
                    <a:xfrm>
                      <a:off x="0" y="0"/>
                      <a:ext cx="3342005" cy="1247140"/>
                    </a:xfrm>
                    <a:prstGeom prst="rect">
                      <a:avLst/>
                    </a:prstGeom>
                  </pic:spPr>
                </pic:pic>
              </a:graphicData>
            </a:graphic>
          </wp:inline>
        </w:drawing>
      </w:r>
    </w:p>
    <w:p w14:paraId="7999C2FD" w14:textId="77777777" w:rsidR="000D281E" w:rsidRDefault="00885845">
      <w:pPr>
        <w:rPr>
          <w:b/>
          <w:color w:val="4472C4"/>
          <w:sz w:val="24"/>
          <w:szCs w:val="24"/>
        </w:rPr>
      </w:pPr>
      <w:r>
        <w:br w:type="page"/>
      </w:r>
    </w:p>
    <w:p w14:paraId="0F09CE1E" w14:textId="4F6D1B59" w:rsidR="000D281E" w:rsidRDefault="00885845" w:rsidP="0589E6D8">
      <w:pPr>
        <w:pStyle w:val="Rtsel"/>
        <w:rPr>
          <w:bCs/>
          <w:szCs w:val="24"/>
        </w:rPr>
      </w:pPr>
      <w:r>
        <w:rPr>
          <w:noProof/>
          <w:lang w:eastAsia="de-CH"/>
        </w:rPr>
        <w:lastRenderedPageBreak/>
        <mc:AlternateContent>
          <mc:Choice Requires="wpg">
            <w:drawing>
              <wp:inline distT="0" distB="0" distL="114300" distR="114300" wp14:anchorId="60AB1D75" wp14:editId="07777777">
                <wp:extent cx="501015" cy="295910"/>
                <wp:effectExtent l="0" t="0" r="0" b="0"/>
                <wp:docPr id="2037698441" name="Group 2132389028" descr="P1728#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1683429223" name="Group 1683429223"/>
                        <wpg:cNvGrpSpPr/>
                        <wpg:grpSpPr>
                          <a:xfrm>
                            <a:off x="0" y="0"/>
                            <a:ext cx="500400" cy="295200"/>
                            <a:chOff x="0" y="0"/>
                            <a:chExt cx="0" cy="0"/>
                          </a:xfrm>
                        </wpg:grpSpPr>
                        <wps:wsp>
                          <wps:cNvPr id="1683429224" name="Rectangle 1683429224"/>
                          <wps:cNvSpPr/>
                          <wps:spPr>
                            <a:xfrm>
                              <a:off x="0" y="0"/>
                              <a:ext cx="49968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225"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1683429226" name="Shape 172"/>
                            <pic:cNvPicPr/>
                          </pic:nvPicPr>
                          <pic:blipFill>
                            <a:blip r:embed="rId9"/>
                            <a:stretch/>
                          </pic:blipFill>
                          <pic:spPr>
                            <a:xfrm>
                              <a:off x="158040" y="0"/>
                              <a:ext cx="183600" cy="295200"/>
                            </a:xfrm>
                            <a:prstGeom prst="rect">
                              <a:avLst/>
                            </a:prstGeom>
                            <a:ln>
                              <a:noFill/>
                            </a:ln>
                          </pic:spPr>
                        </pic:pic>
                        <pic:pic xmlns:pic="http://schemas.openxmlformats.org/drawingml/2006/picture">
                          <pic:nvPicPr>
                            <pic:cNvPr id="1683429227"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6083A0D8" id="Group 2132389028" o:spid="_x0000_s1026" alt="P1728#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">
                <v:group id="Group 1683429223"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">
                  <v:rect id="Rectangle 1683429224" o:spid="_x0000_s1028" style="position:absolute;width:49968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">
                    <v:imagedata r:id="rId10" o:title=""/>
                  </v:shape>
                  <v:shape id="Shape 172" o:spid="_x0000_s1030" type="#_x0000_t75" style="position:absolute;left:15804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">
                    <v:imagedata r:id="rId10" o:title=""/>
                  </v:shape>
                </v:group>
                <w10:anchorlock/>
              </v:group>
            </w:pict>
          </mc:Fallback>
        </mc:AlternateContent>
      </w:r>
      <w:r>
        <w:t xml:space="preserve"> Rätsel 37 – </w:t>
      </w:r>
      <w:r w:rsidR="007A7B9D">
        <w:t xml:space="preserve">Die </w:t>
      </w:r>
      <w:r w:rsidR="001C60D2">
        <w:t xml:space="preserve">Gewichte </w:t>
      </w:r>
      <w:r w:rsidR="007A7B9D">
        <w:t>der Biber bestimmen</w:t>
      </w:r>
      <w:r w:rsidR="001C60D2">
        <w:t xml:space="preserve"> </w:t>
      </w:r>
    </w:p>
    <w:p w14:paraId="6648929A" w14:textId="29CB8A65" w:rsidR="000D281E" w:rsidRDefault="005B15F4">
      <w:r>
        <w:t>Bestimme</w:t>
      </w:r>
      <w:r w:rsidR="00885845">
        <w:t xml:space="preserve"> </w:t>
      </w:r>
      <w:r w:rsidR="008F45E8">
        <w:t xml:space="preserve">aus den folgenden drei Messungen </w:t>
      </w:r>
      <w:r w:rsidR="00885845">
        <w:t>die Gewichte von Xavier (X), Baptista (B) und Andres (A)</w:t>
      </w:r>
      <w:r w:rsidR="00961226">
        <w:t>.</w:t>
      </w:r>
      <w:r w:rsidR="00885845">
        <w:t xml:space="preserve"> </w:t>
      </w:r>
    </w:p>
    <w:p w14:paraId="7B7C8C32" w14:textId="77777777" w:rsidR="000D281E" w:rsidRDefault="00885845">
      <w:r>
        <w:rPr>
          <w:noProof/>
          <w:lang w:eastAsia="de-CH"/>
        </w:rPr>
        <w:drawing>
          <wp:inline distT="0" distB="0" distL="0" distR="0" wp14:anchorId="53424450" wp14:editId="07777777">
            <wp:extent cx="2075180" cy="1276985"/>
            <wp:effectExtent l="0" t="0" r="0" b="0"/>
            <wp:docPr id="350" name="image180.png" descr="P17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0.png"/>
                    <pic:cNvPicPr>
                      <a:picLocks noChangeAspect="1" noChangeArrowheads="1"/>
                    </pic:cNvPicPr>
                  </pic:nvPicPr>
                  <pic:blipFill>
                    <a:blip r:embed="rId106"/>
                    <a:stretch>
                      <a:fillRect/>
                    </a:stretch>
                  </pic:blipFill>
                  <pic:spPr bwMode="auto">
                    <a:xfrm>
                      <a:off x="0" y="0"/>
                      <a:ext cx="2075180" cy="1276985"/>
                    </a:xfrm>
                    <a:prstGeom prst="rect">
                      <a:avLst/>
                    </a:prstGeom>
                  </pic:spPr>
                </pic:pic>
              </a:graphicData>
            </a:graphic>
          </wp:inline>
        </w:drawing>
      </w:r>
      <w:r>
        <w:rPr>
          <w:noProof/>
          <w:lang w:eastAsia="de-CH"/>
        </w:rPr>
        <w:drawing>
          <wp:inline distT="0" distB="0" distL="0" distR="0" wp14:anchorId="2CB0497E" wp14:editId="07777777">
            <wp:extent cx="3349625" cy="1324610"/>
            <wp:effectExtent l="0" t="0" r="0" b="0"/>
            <wp:docPr id="351" name="image188.png" descr="P1730#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88.png"/>
                    <pic:cNvPicPr>
                      <a:picLocks noChangeAspect="1" noChangeArrowheads="1"/>
                    </pic:cNvPicPr>
                  </pic:nvPicPr>
                  <pic:blipFill>
                    <a:blip r:embed="rId107"/>
                    <a:stretch>
                      <a:fillRect/>
                    </a:stretch>
                  </pic:blipFill>
                  <pic:spPr bwMode="auto">
                    <a:xfrm>
                      <a:off x="0" y="0"/>
                      <a:ext cx="3349625" cy="1324610"/>
                    </a:xfrm>
                    <a:prstGeom prst="rect">
                      <a:avLst/>
                    </a:prstGeom>
                  </pic:spPr>
                </pic:pic>
              </a:graphicData>
            </a:graphic>
          </wp:inline>
        </w:drawing>
      </w:r>
    </w:p>
    <w:p w14:paraId="27758D73" w14:textId="77777777" w:rsidR="000D281E" w:rsidRDefault="00885845">
      <w:r>
        <w:rPr>
          <w:noProof/>
          <w:lang w:eastAsia="de-CH"/>
        </w:rPr>
        <w:drawing>
          <wp:inline distT="0" distB="0" distL="0" distR="0" wp14:anchorId="41BA7715" wp14:editId="07777777">
            <wp:extent cx="3484880" cy="1403350"/>
            <wp:effectExtent l="0" t="0" r="0" b="0"/>
            <wp:docPr id="352" name="image190.png" descr="P17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90.png"/>
                    <pic:cNvPicPr>
                      <a:picLocks noChangeAspect="1" noChangeArrowheads="1"/>
                    </pic:cNvPicPr>
                  </pic:nvPicPr>
                  <pic:blipFill>
                    <a:blip r:embed="rId108"/>
                    <a:stretch>
                      <a:fillRect/>
                    </a:stretch>
                  </pic:blipFill>
                  <pic:spPr bwMode="auto">
                    <a:xfrm>
                      <a:off x="0" y="0"/>
                      <a:ext cx="3484880" cy="1403350"/>
                    </a:xfrm>
                    <a:prstGeom prst="rect">
                      <a:avLst/>
                    </a:prstGeom>
                  </pic:spPr>
                </pic:pic>
              </a:graphicData>
            </a:graphic>
          </wp:inline>
        </w:drawing>
      </w:r>
    </w:p>
    <w:p w14:paraId="3D478685" w14:textId="2731E0E3" w:rsidR="000D281E" w:rsidRDefault="00885845" w:rsidP="00E060A6">
      <w:pPr>
        <w:pStyle w:val="IntenseQuote"/>
      </w:pPr>
      <w:r>
        <w:rPr>
          <w:b/>
        </w:rPr>
        <w:t>Was du wissen sollst</w:t>
      </w:r>
      <w:r>
        <w:rPr>
          <w:b/>
        </w:rPr>
        <w:br/>
      </w:r>
      <w:r>
        <w:t xml:space="preserve">Du kannst unbekannte Informationen (hier die Bibergewichte) eine nach der anderen </w:t>
      </w:r>
      <w:r w:rsidR="00490018">
        <w:t>herausfinden</w:t>
      </w:r>
      <w:r>
        <w:t xml:space="preserve">. Wenn du </w:t>
      </w:r>
      <w:r w:rsidR="00490018">
        <w:t xml:space="preserve">eine Information herausgefunden hast </w:t>
      </w:r>
      <w:r>
        <w:t xml:space="preserve">(z.B. das Gewicht von Andres), kannst du </w:t>
      </w:r>
      <w:r w:rsidR="00490018">
        <w:t>diese Information</w:t>
      </w:r>
      <w:r>
        <w:t xml:space="preserve"> verwenden, um </w:t>
      </w:r>
      <w:r w:rsidR="00490018">
        <w:t>die nächste</w:t>
      </w:r>
      <w:r w:rsidR="001858B8">
        <w:t xml:space="preserve"> Information abzuleiten usw. bis</w:t>
      </w:r>
      <w:r w:rsidR="00490018">
        <w:t xml:space="preserve"> du </w:t>
      </w:r>
      <w:r w:rsidR="00961226">
        <w:t xml:space="preserve">alles weisst, was du wissen </w:t>
      </w:r>
      <w:r w:rsidR="00AC775B">
        <w:t>möchtest.</w:t>
      </w:r>
    </w:p>
    <w:p w14:paraId="1AF35F8B" w14:textId="308272DA" w:rsidR="000D281E" w:rsidRDefault="000D281E"/>
    <w:p w14:paraId="177CF10F" w14:textId="77777777" w:rsidR="008554E0" w:rsidRDefault="008554E0"/>
    <w:p w14:paraId="0D90A1B7" w14:textId="27BF0145" w:rsidR="000D281E" w:rsidRDefault="00885845">
      <w:pPr>
        <w:pStyle w:val="Rtsel"/>
      </w:pPr>
      <w:r>
        <w:rPr>
          <w:noProof/>
          <w:lang w:eastAsia="de-CH"/>
        </w:rPr>
        <mc:AlternateContent>
          <mc:Choice Requires="wpg">
            <w:drawing>
              <wp:inline distT="0" distB="0" distL="0" distR="0" wp14:anchorId="6642A04C" wp14:editId="07777777">
                <wp:extent cx="353695" cy="306705"/>
                <wp:effectExtent l="0" t="0" r="0" b="0"/>
                <wp:docPr id="1755008012" name="Group 1755008012" descr="P1735#y1"/>
                <wp:cNvGraphicFramePr/>
                <a:graphic xmlns:a="http://schemas.openxmlformats.org/drawingml/2006/main">
                  <a:graphicData uri="http://schemas.microsoft.com/office/word/2010/wordprocessingGroup">
                    <wpg:wgp>
                      <wpg:cNvGrpSpPr/>
                      <wpg:grpSpPr>
                        <a:xfrm>
                          <a:off x="0" y="0"/>
                          <a:ext cx="353160" cy="306000"/>
                          <a:chOff x="0" y="0"/>
                          <a:chExt cx="0" cy="0"/>
                        </a:xfrm>
                      </wpg:grpSpPr>
                      <wpg:grpSp>
                        <wpg:cNvPr id="1683429228" name="Group 1683429228"/>
                        <wpg:cNvGrpSpPr/>
                        <wpg:grpSpPr>
                          <a:xfrm>
                            <a:off x="0" y="0"/>
                            <a:ext cx="353160" cy="306000"/>
                            <a:chOff x="0" y="0"/>
                            <a:chExt cx="0" cy="0"/>
                          </a:xfrm>
                        </wpg:grpSpPr>
                        <wps:wsp>
                          <wps:cNvPr id="1683429229" name="Rectangle 1683429229"/>
                          <wps:cNvSpPr/>
                          <wps:spPr>
                            <a:xfrm>
                              <a:off x="0" y="0"/>
                              <a:ext cx="353160" cy="3060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230" name="Shape 344"/>
                            <pic:cNvPicPr/>
                          </pic:nvPicPr>
                          <pic:blipFill>
                            <a:blip r:embed="rId9"/>
                            <a:stretch/>
                          </pic:blipFill>
                          <pic:spPr>
                            <a:xfrm>
                              <a:off x="163080" y="0"/>
                              <a:ext cx="189720" cy="306000"/>
                            </a:xfrm>
                            <a:prstGeom prst="rect">
                              <a:avLst/>
                            </a:prstGeom>
                            <a:ln>
                              <a:noFill/>
                            </a:ln>
                          </pic:spPr>
                        </pic:pic>
                        <pic:pic xmlns:pic="http://schemas.openxmlformats.org/drawingml/2006/picture">
                          <pic:nvPicPr>
                            <pic:cNvPr id="1683429231" name="Shape 345"/>
                            <pic:cNvPicPr/>
                          </pic:nvPicPr>
                          <pic:blipFill>
                            <a:blip r:embed="rId9"/>
                            <a:stretch/>
                          </pic:blipFill>
                          <pic:spPr>
                            <a:xfrm>
                              <a:off x="0" y="0"/>
                              <a:ext cx="189720" cy="306000"/>
                            </a:xfrm>
                            <a:prstGeom prst="rect">
                              <a:avLst/>
                            </a:prstGeom>
                            <a:ln>
                              <a:noFill/>
                            </a:ln>
                          </pic:spPr>
                        </pic:pic>
                      </wpg:grpSp>
                    </wpg:wgp>
                  </a:graphicData>
                </a:graphic>
              </wp:inline>
            </w:drawing>
          </mc:Choice>
          <mc:Fallback>
            <w:pict>
              <v:group w14:anchorId="7245206F" id="Group 1755008012" o:spid="_x0000_s1026" alt="P1735#y1" style="width:27.85pt;height:24.1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">
                <v:group id="Group 1683429228" o:spid="_x0000_s1027" style="position:absolute;width:353160;height:3060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">
                  <v:rect id="Rectangle 1683429229" o:spid="_x0000_s1028" style="position:absolute;width:353160;height:30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" filled="f" stroked="f"/>
                  <v:shape id="Shape 344" o:spid="_x0000_s1029" type="#_x0000_t75" style="position:absolute;left:163080;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">
                    <v:imagedata r:id="rId10" o:title=""/>
                  </v:shape>
                  <v:shape id="Shape 345" o:spid="_x0000_s1030" type="#_x0000_t75" style="position:absolute;width:189720;height:30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">
                    <v:imagedata r:id="rId10" o:title=""/>
                  </v:shape>
                </v:group>
                <w10:anchorlock/>
              </v:group>
            </w:pict>
          </mc:Fallback>
        </mc:AlternateContent>
      </w:r>
      <w:r>
        <w:t xml:space="preserve"> Rätsel 38 – Wer ist der Schwerste?</w:t>
      </w:r>
    </w:p>
    <w:p w14:paraId="5A0ADE92" w14:textId="77777777" w:rsidR="000D281E" w:rsidRDefault="00885845">
      <w:r>
        <w:t xml:space="preserve">Es wurde zweimal gewogen. Kannst du danach sagen, wer von den Bibern Alfons (A), Benedikt (B) und Cyril (C) der Schwerste und wer der Leichteste ist? </w:t>
      </w:r>
    </w:p>
    <w:p w14:paraId="0DA819DD" w14:textId="77777777" w:rsidR="000D281E" w:rsidRDefault="00885845">
      <w:r>
        <w:rPr>
          <w:noProof/>
          <w:lang w:eastAsia="de-CH"/>
        </w:rPr>
        <w:drawing>
          <wp:inline distT="0" distB="0" distL="0" distR="0" wp14:anchorId="17BF8726" wp14:editId="07777777">
            <wp:extent cx="2618105" cy="1828165"/>
            <wp:effectExtent l="0" t="0" r="0" b="0"/>
            <wp:docPr id="354" name="image134.png" descr="P17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34.png"/>
                    <pic:cNvPicPr>
                      <a:picLocks noChangeAspect="1" noChangeArrowheads="1"/>
                    </pic:cNvPicPr>
                  </pic:nvPicPr>
                  <pic:blipFill>
                    <a:blip r:embed="rId109"/>
                    <a:stretch>
                      <a:fillRect/>
                    </a:stretch>
                  </pic:blipFill>
                  <pic:spPr bwMode="auto">
                    <a:xfrm>
                      <a:off x="0" y="0"/>
                      <a:ext cx="2618105" cy="1828165"/>
                    </a:xfrm>
                    <a:prstGeom prst="rect">
                      <a:avLst/>
                    </a:prstGeom>
                  </pic:spPr>
                </pic:pic>
              </a:graphicData>
            </a:graphic>
          </wp:inline>
        </w:drawing>
      </w:r>
      <w:r>
        <w:rPr>
          <w:noProof/>
          <w:lang w:eastAsia="de-CH"/>
        </w:rPr>
        <w:drawing>
          <wp:inline distT="0" distB="0" distL="0" distR="0" wp14:anchorId="3690647B" wp14:editId="07777777">
            <wp:extent cx="2616200" cy="1848485"/>
            <wp:effectExtent l="0" t="0" r="0" b="0"/>
            <wp:docPr id="355" name="image138.png" descr="P1737#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38.png"/>
                    <pic:cNvPicPr>
                      <a:picLocks noChangeAspect="1" noChangeArrowheads="1"/>
                    </pic:cNvPicPr>
                  </pic:nvPicPr>
                  <pic:blipFill>
                    <a:blip r:embed="rId110"/>
                    <a:stretch>
                      <a:fillRect/>
                    </a:stretch>
                  </pic:blipFill>
                  <pic:spPr bwMode="auto">
                    <a:xfrm>
                      <a:off x="0" y="0"/>
                      <a:ext cx="2616200" cy="1848485"/>
                    </a:xfrm>
                    <a:prstGeom prst="rect">
                      <a:avLst/>
                    </a:prstGeom>
                  </pic:spPr>
                </pic:pic>
              </a:graphicData>
            </a:graphic>
          </wp:inline>
        </w:drawing>
      </w:r>
    </w:p>
    <w:p w14:paraId="521832CA" w14:textId="77777777" w:rsidR="000D281E" w:rsidRDefault="00885845">
      <w:pPr>
        <w:rPr>
          <w:b/>
          <w:color w:val="4472C4"/>
          <w:sz w:val="24"/>
          <w:szCs w:val="24"/>
        </w:rPr>
      </w:pPr>
      <w:r>
        <w:br w:type="page"/>
      </w:r>
    </w:p>
    <w:p w14:paraId="5CDC49D2" w14:textId="65A08908" w:rsidR="000D281E" w:rsidRDefault="00885845">
      <w:pPr>
        <w:pStyle w:val="Rtsel"/>
      </w:pPr>
      <w:r>
        <w:rPr>
          <w:noProof/>
          <w:lang w:eastAsia="de-CH"/>
        </w:rPr>
        <w:lastRenderedPageBreak/>
        <mc:AlternateContent>
          <mc:Choice Requires="wpg">
            <w:drawing>
              <wp:inline distT="0" distB="0" distL="0" distR="0" wp14:anchorId="6BBE3B25" wp14:editId="07777777">
                <wp:extent cx="501015" cy="295910"/>
                <wp:effectExtent l="0" t="0" r="0" b="0"/>
                <wp:docPr id="356" name="Group 356" descr="P1739#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1683429232" name="Group 1683429232"/>
                        <wpg:cNvGrpSpPr/>
                        <wpg:grpSpPr>
                          <a:xfrm>
                            <a:off x="0" y="0"/>
                            <a:ext cx="500400" cy="295200"/>
                            <a:chOff x="0" y="0"/>
                            <a:chExt cx="0" cy="0"/>
                          </a:xfrm>
                        </wpg:grpSpPr>
                        <wps:wsp>
                          <wps:cNvPr id="1683429233" name="Rectangle 1683429233"/>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234"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1683429235"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1683429236"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749A5F1A" id="Group 356" o:spid="_x0000_s1026" alt="P1739#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">
                <v:group id="Group 1683429232"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">
                  <v:rect id="Rectangle 1683429233"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">
                    <v:imagedata r:id="rId10" o:title=""/>
                  </v:shape>
                </v:group>
                <w10:anchorlock/>
              </v:group>
            </w:pict>
          </mc:Fallback>
        </mc:AlternateContent>
      </w:r>
      <w:r>
        <w:t xml:space="preserve"> Rätsel 39 – naschender Kubko 3</w:t>
      </w:r>
    </w:p>
    <w:p w14:paraId="593F0D89" w14:textId="72EB657D" w:rsidR="000D281E" w:rsidRDefault="00A75066">
      <w:r>
        <w:t>Die</w:t>
      </w:r>
      <w:r w:rsidR="00885845">
        <w:t xml:space="preserve"> 4 junge</w:t>
      </w:r>
      <w:r w:rsidR="00C103F1">
        <w:t>n</w:t>
      </w:r>
      <w:r w:rsidR="00885845">
        <w:t xml:space="preserve"> Biber </w:t>
      </w:r>
      <w:r>
        <w:t>fällen zusammen einen Baum</w:t>
      </w:r>
      <w:r w:rsidR="00885845">
        <w:t xml:space="preserve">. </w:t>
      </w:r>
    </w:p>
    <w:p w14:paraId="689978F1" w14:textId="77777777" w:rsidR="000D281E" w:rsidRDefault="00885845">
      <w:r>
        <w:rPr>
          <w:noProof/>
          <w:lang w:eastAsia="de-CH"/>
        </w:rPr>
        <w:drawing>
          <wp:inline distT="0" distB="0" distL="0" distR="0" wp14:anchorId="3973A36A" wp14:editId="07777777">
            <wp:extent cx="6120130" cy="1701165"/>
            <wp:effectExtent l="0" t="0" r="0" b="0"/>
            <wp:docPr id="357" name="image136.png" descr="P17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36.png"/>
                    <pic:cNvPicPr>
                      <a:picLocks noChangeAspect="1" noChangeArrowheads="1"/>
                    </pic:cNvPicPr>
                  </pic:nvPicPr>
                  <pic:blipFill>
                    <a:blip r:embed="rId111"/>
                    <a:stretch>
                      <a:fillRect/>
                    </a:stretch>
                  </pic:blipFill>
                  <pic:spPr bwMode="auto">
                    <a:xfrm>
                      <a:off x="0" y="0"/>
                      <a:ext cx="6120130" cy="1701165"/>
                    </a:xfrm>
                    <a:prstGeom prst="rect">
                      <a:avLst/>
                    </a:prstGeom>
                  </pic:spPr>
                </pic:pic>
              </a:graphicData>
            </a:graphic>
          </wp:inline>
        </w:drawing>
      </w:r>
    </w:p>
    <w:p w14:paraId="60C396AC" w14:textId="3F8D3324" w:rsidR="000D281E" w:rsidRDefault="0589E6D8">
      <w:r>
        <w:t>Biber Kubko schleicht sich davon und nascht von den Vorräten. D</w:t>
      </w:r>
      <w:r w:rsidR="001858B8">
        <w:t>ie</w:t>
      </w:r>
      <w:r>
        <w:t xml:space="preserve"> Bürgermeister</w:t>
      </w:r>
      <w:r w:rsidR="001858B8">
        <w:t>in</w:t>
      </w:r>
      <w:r>
        <w:t xml:space="preserve"> </w:t>
      </w:r>
      <w:r w:rsidR="00E04A0D">
        <w:t xml:space="preserve">Sara </w:t>
      </w:r>
      <w:r>
        <w:t xml:space="preserve">entdeckt den Schaden und will den Schuldigen finden. </w:t>
      </w:r>
      <w:r w:rsidR="00E04A0D">
        <w:t>Der Schuldige ist schwerer als die anderen und die anderen drei sind gleich schwer.</w:t>
      </w:r>
      <w:r w:rsidR="00AC775B">
        <w:t xml:space="preserve"> </w:t>
      </w:r>
      <w:r w:rsidR="00E04A0D">
        <w:t xml:space="preserve">Die </w:t>
      </w:r>
      <w:r w:rsidR="00AC775B">
        <w:t xml:space="preserve">Nachforschung </w:t>
      </w:r>
      <w:r w:rsidR="00A75066">
        <w:t xml:space="preserve">wird </w:t>
      </w:r>
      <w:r w:rsidR="001858B8">
        <w:t>ihr</w:t>
      </w:r>
      <w:r w:rsidR="00A75066">
        <w:t xml:space="preserve"> erschwert, weil </w:t>
      </w:r>
      <w:r>
        <w:t>im Biberland ein neues Datenschutzgesetz gilt</w:t>
      </w:r>
      <w:r w:rsidR="001858B8">
        <w:t>.</w:t>
      </w:r>
      <w:r w:rsidR="00C103F1">
        <w:t xml:space="preserve"> </w:t>
      </w:r>
      <w:r>
        <w:t xml:space="preserve">Das Gesetz </w:t>
      </w:r>
      <w:r w:rsidR="00C103F1">
        <w:t>schreibt vor</w:t>
      </w:r>
      <w:r>
        <w:t xml:space="preserve">, dass </w:t>
      </w:r>
      <w:r w:rsidR="00A75066">
        <w:t>kein Biber allein auf der Waage stehen</w:t>
      </w:r>
      <w:r>
        <w:t xml:space="preserve"> darf (d</w:t>
      </w:r>
      <w:r w:rsidR="001858B8">
        <w:t>as heisst, dass auf</w:t>
      </w:r>
      <w:r>
        <w:t xml:space="preserve"> jeder Seite mindestens zwei Biber </w:t>
      </w:r>
      <w:r w:rsidR="001858B8">
        <w:t>stehen müssen</w:t>
      </w:r>
      <w:r>
        <w:t xml:space="preserve">). </w:t>
      </w:r>
      <w:r w:rsidR="00A75066">
        <w:t>Denn es soll niemand</w:t>
      </w:r>
      <w:r>
        <w:t xml:space="preserve"> </w:t>
      </w:r>
      <w:r w:rsidR="00C103F1">
        <w:t>wissen</w:t>
      </w:r>
      <w:r>
        <w:t xml:space="preserve">, wie schwer ein einzelner Biber ist. Bei der ersten </w:t>
      </w:r>
      <w:r w:rsidR="00A75066">
        <w:t xml:space="preserve">Messung </w:t>
      </w:r>
      <w:r>
        <w:t xml:space="preserve">sieht das Resultat </w:t>
      </w:r>
      <w:r w:rsidR="00A75066">
        <w:t>so</w:t>
      </w:r>
      <w:r>
        <w:t xml:space="preserve"> aus: </w:t>
      </w:r>
    </w:p>
    <w:p w14:paraId="621AFB6B" w14:textId="77777777" w:rsidR="000D281E" w:rsidRDefault="00885845">
      <w:r>
        <w:rPr>
          <w:noProof/>
          <w:lang w:eastAsia="de-CH"/>
        </w:rPr>
        <w:drawing>
          <wp:inline distT="0" distB="0" distL="0" distR="0" wp14:anchorId="447C18A8" wp14:editId="07777777">
            <wp:extent cx="3437255" cy="1475105"/>
            <wp:effectExtent l="0" t="0" r="0" b="0"/>
            <wp:docPr id="358" name="image125.png" descr="P17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25.png"/>
                    <pic:cNvPicPr>
                      <a:picLocks noChangeAspect="1" noChangeArrowheads="1"/>
                    </pic:cNvPicPr>
                  </pic:nvPicPr>
                  <pic:blipFill>
                    <a:blip r:embed="rId112"/>
                    <a:stretch>
                      <a:fillRect/>
                    </a:stretch>
                  </pic:blipFill>
                  <pic:spPr bwMode="auto">
                    <a:xfrm>
                      <a:off x="0" y="0"/>
                      <a:ext cx="3437255" cy="1475105"/>
                    </a:xfrm>
                    <a:prstGeom prst="rect">
                      <a:avLst/>
                    </a:prstGeom>
                  </pic:spPr>
                </pic:pic>
              </a:graphicData>
            </a:graphic>
          </wp:inline>
        </w:drawing>
      </w:r>
    </w:p>
    <w:p w14:paraId="501AF44C" w14:textId="42650A9E" w:rsidR="008554E0" w:rsidRDefault="00885845">
      <w:r>
        <w:t xml:space="preserve">Wie verteilt </w:t>
      </w:r>
      <w:r w:rsidR="001858B8">
        <w:t>Sara</w:t>
      </w:r>
      <w:r>
        <w:t xml:space="preserve"> die jungen Biber bei der zweiten </w:t>
      </w:r>
      <w:r w:rsidR="00C103F1">
        <w:t xml:space="preserve">Messung </w:t>
      </w:r>
      <w:r>
        <w:t xml:space="preserve">auf der Waage, </w:t>
      </w:r>
      <w:r w:rsidR="001629CE">
        <w:t xml:space="preserve">damit </w:t>
      </w:r>
      <w:r w:rsidR="001858B8">
        <w:t>sie</w:t>
      </w:r>
      <w:r>
        <w:t xml:space="preserve"> </w:t>
      </w:r>
      <w:r w:rsidR="00C103F1">
        <w:t>danach</w:t>
      </w:r>
      <w:r>
        <w:t xml:space="preserve"> weiss, wer genascht hat? </w:t>
      </w:r>
    </w:p>
    <w:p w14:paraId="2E471027" w14:textId="63AC65EC" w:rsidR="008554E0" w:rsidRDefault="008554E0">
      <w:pPr>
        <w:spacing w:after="0" w:line="240" w:lineRule="auto"/>
      </w:pPr>
      <w:r>
        <w:br w:type="page"/>
      </w:r>
    </w:p>
    <w:p w14:paraId="67CEF157" w14:textId="77777777" w:rsidR="000D281E" w:rsidRDefault="000D281E"/>
    <w:p w14:paraId="0A1A6EB9" w14:textId="5AB5F75C" w:rsidR="000D281E" w:rsidRDefault="00885845">
      <w:pPr>
        <w:pStyle w:val="Rtsel"/>
      </w:pPr>
      <w:r>
        <w:rPr>
          <w:noProof/>
          <w:lang w:eastAsia="de-CH"/>
        </w:rPr>
        <mc:AlternateContent>
          <mc:Choice Requires="wpg">
            <w:drawing>
              <wp:inline distT="0" distB="0" distL="0" distR="0" wp14:anchorId="6BBE3B25" wp14:editId="07777777">
                <wp:extent cx="501015" cy="295910"/>
                <wp:effectExtent l="0" t="0" r="0" b="0"/>
                <wp:docPr id="971909574" name="Group 971909574" descr="P1747#y1"/>
                <wp:cNvGraphicFramePr/>
                <a:graphic xmlns:a="http://schemas.openxmlformats.org/drawingml/2006/main">
                  <a:graphicData uri="http://schemas.microsoft.com/office/word/2010/wordprocessingGroup">
                    <wpg:wgp>
                      <wpg:cNvGrpSpPr/>
                      <wpg:grpSpPr>
                        <a:xfrm>
                          <a:off x="0" y="0"/>
                          <a:ext cx="500400" cy="295200"/>
                          <a:chOff x="0" y="0"/>
                          <a:chExt cx="0" cy="0"/>
                        </a:xfrm>
                      </wpg:grpSpPr>
                      <wpg:grpSp>
                        <wpg:cNvPr id="1683429237" name="Group 1683429237"/>
                        <wpg:cNvGrpSpPr/>
                        <wpg:grpSpPr>
                          <a:xfrm>
                            <a:off x="0" y="0"/>
                            <a:ext cx="500400" cy="295200"/>
                            <a:chOff x="0" y="0"/>
                            <a:chExt cx="0" cy="0"/>
                          </a:xfrm>
                        </wpg:grpSpPr>
                        <wps:wsp>
                          <wps:cNvPr id="1683429238" name="Rectangle 1683429238"/>
                          <wps:cNvSpPr/>
                          <wps:spPr>
                            <a:xfrm>
                              <a:off x="0" y="0"/>
                              <a:ext cx="500400" cy="295200"/>
                            </a:xfrm>
                            <a:prstGeom prst="rect">
                              <a:avLst/>
                            </a:prstGeom>
                            <a:no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3429239" name="Shape 171"/>
                            <pic:cNvPicPr/>
                          </pic:nvPicPr>
                          <pic:blipFill>
                            <a:blip r:embed="rId9"/>
                            <a:stretch/>
                          </pic:blipFill>
                          <pic:spPr>
                            <a:xfrm>
                              <a:off x="316800" y="0"/>
                              <a:ext cx="183600" cy="295200"/>
                            </a:xfrm>
                            <a:prstGeom prst="rect">
                              <a:avLst/>
                            </a:prstGeom>
                            <a:ln>
                              <a:noFill/>
                            </a:ln>
                          </pic:spPr>
                        </pic:pic>
                        <pic:pic xmlns:pic="http://schemas.openxmlformats.org/drawingml/2006/picture">
                          <pic:nvPicPr>
                            <pic:cNvPr id="1683429240" name="Shape 172"/>
                            <pic:cNvPicPr/>
                          </pic:nvPicPr>
                          <pic:blipFill>
                            <a:blip r:embed="rId9"/>
                            <a:stretch/>
                          </pic:blipFill>
                          <pic:spPr>
                            <a:xfrm>
                              <a:off x="158040" y="0"/>
                              <a:ext cx="184320" cy="295200"/>
                            </a:xfrm>
                            <a:prstGeom prst="rect">
                              <a:avLst/>
                            </a:prstGeom>
                            <a:ln>
                              <a:noFill/>
                            </a:ln>
                          </pic:spPr>
                        </pic:pic>
                        <pic:pic xmlns:pic="http://schemas.openxmlformats.org/drawingml/2006/picture">
                          <pic:nvPicPr>
                            <pic:cNvPr id="1683429241" name="Shape 173"/>
                            <pic:cNvPicPr/>
                          </pic:nvPicPr>
                          <pic:blipFill>
                            <a:blip r:embed="rId9"/>
                            <a:stretch/>
                          </pic:blipFill>
                          <pic:spPr>
                            <a:xfrm>
                              <a:off x="0" y="0"/>
                              <a:ext cx="183600" cy="295200"/>
                            </a:xfrm>
                            <a:prstGeom prst="rect">
                              <a:avLst/>
                            </a:prstGeom>
                            <a:ln>
                              <a:noFill/>
                            </a:ln>
                          </pic:spPr>
                        </pic:pic>
                      </wpg:grpSp>
                    </wpg:wgp>
                  </a:graphicData>
                </a:graphic>
              </wp:inline>
            </w:drawing>
          </mc:Choice>
          <mc:Fallback>
            <w:pict>
              <v:group w14:anchorId="1A2E3571" id="Group 971909574" o:spid="_x0000_s1026" alt="P1747#y1" style="width:39.45pt;height:23.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">
                <v:group id="Group 1683429237" o:spid="_x0000_s1027" style="position:absolute;width:500400;height:2952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">
                  <v:rect id="Rectangle 1683429238" o:spid="_x0000_s1028" style="position:absolute;width:500400;height:29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" filled="f" stroked="f"/>
                  <v:shape id="Shape 171" o:spid="_x0000_s1029" type="#_x0000_t75" style="position:absolute;left:316800;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">
                    <v:imagedata r:id="rId10" o:title=""/>
                  </v:shape>
                  <v:shape id="Shape 172" o:spid="_x0000_s1030" type="#_x0000_t75" style="position:absolute;left:158040;width:18432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">
                    <v:imagedata r:id="rId10" o:title=""/>
                  </v:shape>
                  <v:shape id="Shape 173" o:spid="_x0000_s1031" type="#_x0000_t75" style="position:absolute;width:183600;height:29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">
                    <v:imagedata r:id="rId10" o:title=""/>
                  </v:shape>
                </v:group>
                <w10:anchorlock/>
              </v:group>
            </w:pict>
          </mc:Fallback>
        </mc:AlternateContent>
      </w:r>
      <w:r>
        <w:t xml:space="preserve"> Rätsel 40 – </w:t>
      </w:r>
      <w:r w:rsidR="001858B8">
        <w:t>Wer ist Median?</w:t>
      </w:r>
    </w:p>
    <w:p w14:paraId="1FF42314" w14:textId="5C863618" w:rsidR="000D281E" w:rsidRDefault="00A75066">
      <w:r>
        <w:t>Von jedem einzelnen der sieben Biberkinder</w:t>
      </w:r>
      <w:r w:rsidR="00885845">
        <w:t xml:space="preserve"> weiss man, wie schwer es ist. </w:t>
      </w:r>
    </w:p>
    <w:p w14:paraId="0915588A" w14:textId="5C698489" w:rsidR="000D281E" w:rsidRDefault="00DD7583">
      <w:r>
        <w:rPr>
          <w:noProof/>
          <w:lang w:eastAsia="de-CH"/>
        </w:rPr>
        <w:drawing>
          <wp:inline distT="114300" distB="114300" distL="114300" distR="114300" wp14:anchorId="570E60B2" wp14:editId="5DA08034">
            <wp:extent cx="5731200" cy="2032000"/>
            <wp:effectExtent l="0" t="0" r="0" b="0"/>
            <wp:docPr id="2120746480" name="image134.png" descr="P1749#yIS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3"/>
                    <a:srcRect/>
                    <a:stretch>
                      <a:fillRect/>
                    </a:stretch>
                  </pic:blipFill>
                  <pic:spPr>
                    <a:xfrm>
                      <a:off x="0" y="0"/>
                      <a:ext cx="5731200" cy="2032000"/>
                    </a:xfrm>
                    <a:prstGeom prst="rect">
                      <a:avLst/>
                    </a:prstGeom>
                    <a:ln/>
                  </pic:spPr>
                </pic:pic>
              </a:graphicData>
            </a:graphic>
          </wp:inline>
        </w:drawing>
      </w:r>
    </w:p>
    <w:p w14:paraId="2E76C5E4" w14:textId="53E3DA92" w:rsidR="000D281E" w:rsidRDefault="00885845">
      <w:r w:rsidRPr="00484CAA">
        <w:t xml:space="preserve">Eines </w:t>
      </w:r>
      <w:r w:rsidR="00A75066">
        <w:t>der</w:t>
      </w:r>
      <w:r w:rsidR="00A75066" w:rsidRPr="00484CAA">
        <w:t xml:space="preserve"> </w:t>
      </w:r>
      <w:r w:rsidRPr="00484CAA">
        <w:t xml:space="preserve">Biberkinder </w:t>
      </w:r>
      <w:r w:rsidR="00A75066">
        <w:t>trägt</w:t>
      </w:r>
      <w:r w:rsidR="00A75066" w:rsidRPr="00484CAA">
        <w:t xml:space="preserve"> </w:t>
      </w:r>
      <w:r w:rsidRPr="00484CAA">
        <w:t xml:space="preserve">den Spitznamen </w:t>
      </w:r>
      <w:r w:rsidR="00A75066">
        <w:t>«</w:t>
      </w:r>
      <w:r w:rsidRPr="00484CAA">
        <w:t>Median</w:t>
      </w:r>
      <w:r w:rsidR="009D51BB">
        <w:t>»</w:t>
      </w:r>
      <w:r w:rsidRPr="00484CAA">
        <w:t xml:space="preserve">. </w:t>
      </w:r>
      <w:r>
        <w:t>Die Anzahl der Biberkinder, die schwerer als Median sind, ist genau gleich gross wie die Anzahl der Biberkinder, die leichter als Median sind.</w:t>
      </w:r>
      <w:r>
        <w:rPr>
          <w:i/>
        </w:rPr>
        <w:t xml:space="preserve"> </w:t>
      </w:r>
      <w:r>
        <w:t xml:space="preserve">Kannst du herausfinden, welches der Biberkinder den Spitznamen Median trägt? </w:t>
      </w:r>
    </w:p>
    <w:p w14:paraId="22739900" w14:textId="77777777" w:rsidR="000D281E" w:rsidRDefault="000D281E"/>
    <w:p w14:paraId="563E7600" w14:textId="75133C19" w:rsidR="000D281E" w:rsidRDefault="000D281E">
      <w:pPr>
        <w:rPr>
          <w:color w:val="2F5496"/>
          <w:sz w:val="32"/>
          <w:szCs w:val="32"/>
        </w:rPr>
      </w:pPr>
    </w:p>
    <w:sectPr w:rsidR="000D281E" w:rsidSect="009F7E35">
      <w:footerReference w:type="default" r:id="rId114"/>
      <w:type w:val="continuous"/>
      <w:pgSz w:w="11906" w:h="16838"/>
      <w:pgMar w:top="1440" w:right="1440" w:bottom="1134" w:left="1440" w:header="709" w:footer="476" w:gutter="0"/>
      <w:cols w:space="720"/>
      <w:formProt w:val="0"/>
      <w:docGrid w:linePitch="10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 w:author="Sabina Schleuniger" w:date="2020-08-04T11:09:00Z" w:initials="SS">
    <w:p w14:paraId="488AD9CA" w14:textId="5A6F23D9" w:rsidR="00E66F4E" w:rsidRDefault="00E66F4E">
      <w:pPr>
        <w:pStyle w:val="CommentText"/>
      </w:pPr>
      <w:r>
        <w:rPr>
          <w:rStyle w:val="CommentReference"/>
        </w:rPr>
        <w:annotationRef/>
      </w:r>
      <w:r>
        <w:t>In Klammern stehen die kleinsten rechts!</w:t>
      </w:r>
    </w:p>
  </w:comment>
  <w:comment w:id="12" w:author="5gjozslsaj@idethz.onmicrosoft.com" w:date="2020-08-05T17:03:00Z" w:initials="5">
    <w:p w14:paraId="13067A21" w14:textId="7F9CD613" w:rsidR="00FC3F04" w:rsidRDefault="00FC3F04">
      <w:pPr>
        <w:pStyle w:val="CommentText"/>
      </w:pPr>
      <w:r>
        <w:rPr>
          <w:rStyle w:val="CommentReference"/>
        </w:rPr>
        <w:annotationRef/>
      </w:r>
      <w:r>
        <w:t>Danke</w:t>
      </w:r>
    </w:p>
  </w:comment>
  <w:comment w:id="13" w:author="5gjozslsaj@idethz.onmicrosoft.com" w:date="2020-08-05T17:03:00Z" w:initials="5">
    <w:p w14:paraId="3ECDA0B2" w14:textId="719AA800" w:rsidR="00FC3F04" w:rsidRDefault="00FC3F04">
      <w:pPr>
        <w:pStyle w:val="CommentText"/>
      </w:pPr>
      <w:r>
        <w:rPr>
          <w:rStyle w:val="CommentReference"/>
        </w:rPr>
        <w:annotationRef/>
      </w:r>
    </w:p>
  </w:comment>
  <w:comment w:id="33" w:author="Sabina Schleuniger" w:date="2020-08-04T10:09:00Z" w:initials="SS">
    <w:p w14:paraId="7EC4AAF9" w14:textId="615F32B0" w:rsidR="00E66F4E" w:rsidRPr="009637DB" w:rsidRDefault="00E66F4E">
      <w:pPr>
        <w:pStyle w:val="CommentText"/>
        <w:rPr>
          <w:color w:val="FF0000"/>
        </w:rPr>
      </w:pPr>
      <w:r>
        <w:rPr>
          <w:rStyle w:val="CommentReference"/>
        </w:rPr>
        <w:annotationRef/>
      </w:r>
      <w:r>
        <w:rPr>
          <w:color w:val="FF0000"/>
        </w:rPr>
        <w:t>Verstehe ich nicht. Bitte nochmals anschauen.</w:t>
      </w:r>
      <w:r w:rsidRPr="009637DB">
        <w:rPr>
          <w:color w:val="FF0000"/>
        </w:rPr>
        <w:t xml:space="preserve"> </w:t>
      </w:r>
    </w:p>
  </w:comment>
  <w:comment w:id="34" w:author="5gjozslsaj@idethz.onmicrosoft.com" w:date="2020-08-05T17:10:00Z" w:initials="5">
    <w:p w14:paraId="2BD6C0F7" w14:textId="77777777" w:rsidR="00CA4BF3" w:rsidRDefault="00CA4BF3">
      <w:pPr>
        <w:pStyle w:val="CommentText"/>
      </w:pPr>
      <w:r>
        <w:rPr>
          <w:rStyle w:val="CommentReference"/>
        </w:rPr>
        <w:annotationRef/>
      </w:r>
      <w:r>
        <w:t>Es geht um zwei Aufgabenteile: Der erste Teil ist das Erstellen des Graphen und der zweite Teil ist das Machen von Lösungsvorschlägen für die Reihenfolge der Aktivitäten.</w:t>
      </w:r>
    </w:p>
    <w:p w14:paraId="074EE27C" w14:textId="6C7926FD" w:rsidR="00CA4BF3" w:rsidRDefault="00CA4BF3">
      <w:pPr>
        <w:pStyle w:val="CommentText"/>
      </w:pPr>
      <w:r>
        <w:t xml:space="preserve">Du darfst gerne einen Formulierungsvorschlag machen, falls es noch nicht klar genug ist. </w:t>
      </w:r>
    </w:p>
  </w:comment>
  <w:comment w:id="38" w:author="Sabina Schleuniger" w:date="2020-08-04T11:44:00Z" w:initials="SS">
    <w:p w14:paraId="34E5D786" w14:textId="1436E61D" w:rsidR="00E66F4E" w:rsidRDefault="00E66F4E">
      <w:pPr>
        <w:pStyle w:val="CommentText"/>
      </w:pPr>
      <w:r>
        <w:rPr>
          <w:rStyle w:val="CommentReference"/>
        </w:rPr>
        <w:annotationRef/>
      </w:r>
      <w:r>
        <w:t>Klammer-Begriff verwirrt aus meiner Sicht. Graphen sind keine Landschaften.</w:t>
      </w:r>
    </w:p>
  </w:comment>
  <w:comment w:id="39" w:author="5gjozslsaj@idethz.onmicrosoft.com" w:date="2020-08-05T17:19:00Z" w:initials="5">
    <w:p w14:paraId="67FE3032" w14:textId="5223D3E3" w:rsidR="00F219C0" w:rsidRDefault="00F219C0">
      <w:pPr>
        <w:pStyle w:val="CommentText"/>
      </w:pPr>
      <w:r>
        <w:rPr>
          <w:rStyle w:val="CommentReference"/>
        </w:rPr>
        <w:annotationRef/>
      </w:r>
      <w:r>
        <w:t>Ist entfernt. Bitte beachte dass es ‘in Graphen’ ist.</w:t>
      </w:r>
    </w:p>
  </w:comment>
  <w:comment w:id="44" w:author="Sabina Schleuniger" w:date="2020-08-04T10:14:00Z" w:initials="SS">
    <w:p w14:paraId="2559C0C2" w14:textId="07F7401F" w:rsidR="00E66F4E" w:rsidRDefault="00E66F4E">
      <w:pPr>
        <w:pStyle w:val="CommentText"/>
      </w:pPr>
      <w:r>
        <w:rPr>
          <w:rStyle w:val="CommentReference"/>
        </w:rPr>
        <w:annotationRef/>
      </w:r>
      <w:r>
        <w:t xml:space="preserve">Was sind durchgelaufene Kanten? </w:t>
      </w:r>
    </w:p>
    <w:p w14:paraId="33639DAF" w14:textId="77777777" w:rsidR="00E66F4E" w:rsidRDefault="00E66F4E">
      <w:pPr>
        <w:pStyle w:val="CommentText"/>
      </w:pPr>
    </w:p>
  </w:comment>
  <w:comment w:id="45" w:author="5gjozslsaj@idethz.onmicrosoft.com" w:date="2020-08-05T17:18:00Z" w:initials="5">
    <w:p w14:paraId="1CB96428" w14:textId="28B94E51" w:rsidR="00F219C0" w:rsidRDefault="00F219C0">
      <w:pPr>
        <w:pStyle w:val="CommentText"/>
      </w:pPr>
      <w:r>
        <w:rPr>
          <w:rStyle w:val="CommentReference"/>
        </w:rPr>
        <w:annotationRef/>
      </w:r>
      <w:r>
        <w:t xml:space="preserve">Ersetzt durch ‘verwendete’ </w:t>
      </w:r>
    </w:p>
  </w:comment>
  <w:comment w:id="47" w:author="Sabina Schleuniger" w:date="2020-08-04T13:56:00Z" w:initials="SS">
    <w:p w14:paraId="2861C62F" w14:textId="34BCE976" w:rsidR="00E66F4E" w:rsidRDefault="00E66F4E">
      <w:pPr>
        <w:pStyle w:val="CommentText"/>
      </w:pPr>
      <w:r>
        <w:rPr>
          <w:rStyle w:val="CommentReference"/>
        </w:rPr>
        <w:annotationRef/>
      </w:r>
      <w:r>
        <w:t>Bitte prüfen. Danke.</w:t>
      </w:r>
    </w:p>
  </w:comment>
  <w:comment w:id="48" w:author="5gjozslsaj@idethz.onmicrosoft.com" w:date="2020-08-05T17:21:00Z" w:initials="5">
    <w:p w14:paraId="2880F050" w14:textId="29F35FB9" w:rsidR="00F219C0" w:rsidRDefault="00F219C0">
      <w:pPr>
        <w:pStyle w:val="CommentText"/>
      </w:pPr>
      <w:r>
        <w:rPr>
          <w:rStyle w:val="CommentReference"/>
        </w:rPr>
        <w:annotationRef/>
      </w:r>
      <w:r>
        <w:t>Ist OK so.</w:t>
      </w:r>
    </w:p>
  </w:comment>
  <w:comment w:id="49" w:author="Sabina Schleuniger" w:date="2020-08-04T13:58:00Z" w:initials="SS">
    <w:p w14:paraId="66103890" w14:textId="6AA98F23" w:rsidR="00E66F4E" w:rsidRDefault="00E66F4E">
      <w:pPr>
        <w:pStyle w:val="CommentText"/>
      </w:pPr>
      <w:r>
        <w:rPr>
          <w:rStyle w:val="CommentReference"/>
        </w:rPr>
        <w:annotationRef/>
      </w:r>
      <w:r>
        <w:t>Wer ist „wir“? Evtl. unpersönlich formulieren.</w:t>
      </w:r>
    </w:p>
  </w:comment>
  <w:comment w:id="50" w:author="5gjozslsaj@idethz.onmicrosoft.com" w:date="2020-08-05T17:21:00Z" w:initials="5">
    <w:p w14:paraId="78AC01E3" w14:textId="5217E07F" w:rsidR="00F219C0" w:rsidRDefault="00F219C0">
      <w:pPr>
        <w:pStyle w:val="CommentText"/>
      </w:pPr>
      <w:r>
        <w:rPr>
          <w:rStyle w:val="CommentReference"/>
        </w:rPr>
        <w:annotationRef/>
      </w:r>
      <w:r>
        <w:t xml:space="preserve">Falls Du das unpersönliche bevorzugst, kannst Du das umformulieren. </w:t>
      </w:r>
    </w:p>
  </w:comment>
  <w:comment w:id="55" w:author="Sabina Schleuniger" w:date="2020-08-04T12:22:00Z" w:initials="SS">
    <w:p w14:paraId="75F80043" w14:textId="462F05E6" w:rsidR="00E66F4E" w:rsidRDefault="00E66F4E">
      <w:pPr>
        <w:pStyle w:val="CommentText"/>
      </w:pPr>
      <w:r>
        <w:rPr>
          <w:rStyle w:val="CommentReference"/>
        </w:rPr>
        <w:annotationRef/>
      </w:r>
      <w:r>
        <w:t>Dieser Satz wirkt aus meiner Sicht hier angeklebt und ergibt nicht wirklich Sinn.</w:t>
      </w:r>
    </w:p>
  </w:comment>
  <w:comment w:id="56" w:author="5gjozslsaj@idethz.onmicrosoft.com" w:date="2020-08-05T17:26:00Z" w:initials="5">
    <w:p w14:paraId="2F4861E6" w14:textId="5D4C1883" w:rsidR="00E860B8" w:rsidRDefault="00E860B8">
      <w:pPr>
        <w:pStyle w:val="CommentText"/>
      </w:pPr>
      <w:r>
        <w:rPr>
          <w:rStyle w:val="CommentReference"/>
        </w:rPr>
        <w:annotationRef/>
      </w:r>
      <w:r w:rsidR="009275DE">
        <w:t>OK</w:t>
      </w:r>
    </w:p>
  </w:comment>
  <w:comment w:id="58" w:author="Sabina Schleuniger" w:date="2020-07-23T14:44:00Z" w:initials="SS">
    <w:p w14:paraId="46EFFB6A" w14:textId="25AD90F6" w:rsidR="00E66F4E" w:rsidRDefault="00E66F4E">
      <w:pPr>
        <w:pStyle w:val="CommentText"/>
      </w:pPr>
      <w:r>
        <w:rPr>
          <w:rStyle w:val="CommentReference"/>
        </w:rPr>
        <w:annotationRef/>
      </w:r>
      <w:r>
        <w:t>Verweis noch machen, evtl. auf Webseite oder ???</w:t>
      </w:r>
    </w:p>
  </w:comment>
  <w:comment w:id="59" w:author="5gjozslsaj@idethz.onmicrosoft.com" w:date="2020-08-05T17:28:00Z" w:initials="5">
    <w:p w14:paraId="7A644AD5" w14:textId="6E32CA30" w:rsidR="00E860B8" w:rsidRDefault="00E860B8">
      <w:pPr>
        <w:pStyle w:val="CommentText"/>
      </w:pPr>
      <w:r>
        <w:rPr>
          <w:rStyle w:val="CommentReference"/>
        </w:rPr>
        <w:annotationRef/>
      </w:r>
      <w:r>
        <w:t xml:space="preserve">Unser Verständnis ist, dass wir Videos dem Verlag liefern können und der Verlag publiziert diese.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8AD9CA" w15:done="0"/>
  <w15:commentEx w15:paraId="13067A21" w15:paraIdParent="488AD9CA" w15:done="0"/>
  <w15:commentEx w15:paraId="3ECDA0B2" w15:paraIdParent="488AD9CA" w15:done="0"/>
  <w15:commentEx w15:paraId="7EC4AAF9" w15:done="0"/>
  <w15:commentEx w15:paraId="074EE27C" w15:paraIdParent="7EC4AAF9" w15:done="0"/>
  <w15:commentEx w15:paraId="34E5D786" w15:done="0"/>
  <w15:commentEx w15:paraId="67FE3032" w15:paraIdParent="34E5D786" w15:done="0"/>
  <w15:commentEx w15:paraId="33639DAF" w15:done="0"/>
  <w15:commentEx w15:paraId="1CB96428" w15:paraIdParent="33639DAF" w15:done="0"/>
  <w15:commentEx w15:paraId="2861C62F" w15:done="0"/>
  <w15:commentEx w15:paraId="2880F050" w15:paraIdParent="2861C62F" w15:done="0"/>
  <w15:commentEx w15:paraId="66103890" w15:done="0"/>
  <w15:commentEx w15:paraId="78AC01E3" w15:paraIdParent="66103890" w15:done="0"/>
  <w15:commentEx w15:paraId="75F80043" w15:done="0"/>
  <w15:commentEx w15:paraId="2F4861E6" w15:paraIdParent="75F80043" w15:done="0"/>
  <w15:commentEx w15:paraId="46EFFB6A" w15:done="0"/>
  <w15:commentEx w15:paraId="7A644AD5" w15:paraIdParent="46EFFB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564EA" w16cex:dateUtc="2020-08-05T15:03:00Z"/>
  <w16cex:commentExtensible w16cex:durableId="22D564EF" w16cex:dateUtc="2020-08-05T15:03:00Z"/>
  <w16cex:commentExtensible w16cex:durableId="22D5668B" w16cex:dateUtc="2020-08-05T15:10:00Z"/>
  <w16cex:commentExtensible w16cex:durableId="22D5688E" w16cex:dateUtc="2020-08-05T15:19:00Z"/>
  <w16cex:commentExtensible w16cex:durableId="22D5687F" w16cex:dateUtc="2020-08-05T15:18:00Z"/>
  <w16cex:commentExtensible w16cex:durableId="22D5691C" w16cex:dateUtc="2020-08-05T15:21:00Z"/>
  <w16cex:commentExtensible w16cex:durableId="22D56925" w16cex:dateUtc="2020-08-05T15:21:00Z"/>
  <w16cex:commentExtensible w16cex:durableId="22D56A2E" w16cex:dateUtc="2020-08-05T15:26:00Z"/>
  <w16cex:commentExtensible w16cex:durableId="22D56AD1" w16cex:dateUtc="2020-08-05T15: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8AD9CA" w16cid:durableId="22D55E2C"/>
  <w16cid:commentId w16cid:paraId="13067A21" w16cid:durableId="22D564EA"/>
  <w16cid:commentId w16cid:paraId="3ECDA0B2" w16cid:durableId="22D564EF"/>
  <w16cid:commentId w16cid:paraId="7EC4AAF9" w16cid:durableId="22D55E2D"/>
  <w16cid:commentId w16cid:paraId="074EE27C" w16cid:durableId="22D5668B"/>
  <w16cid:commentId w16cid:paraId="34E5D786" w16cid:durableId="22D55E2F"/>
  <w16cid:commentId w16cid:paraId="67FE3032" w16cid:durableId="22D5688E"/>
  <w16cid:commentId w16cid:paraId="33639DAF" w16cid:durableId="22D55E30"/>
  <w16cid:commentId w16cid:paraId="1CB96428" w16cid:durableId="22D5687F"/>
  <w16cid:commentId w16cid:paraId="2861C62F" w16cid:durableId="22D55E31"/>
  <w16cid:commentId w16cid:paraId="2880F050" w16cid:durableId="22D5691C"/>
  <w16cid:commentId w16cid:paraId="66103890" w16cid:durableId="22D55E32"/>
  <w16cid:commentId w16cid:paraId="78AC01E3" w16cid:durableId="22D56925"/>
  <w16cid:commentId w16cid:paraId="75F80043" w16cid:durableId="22D55E33"/>
  <w16cid:commentId w16cid:paraId="2F4861E6" w16cid:durableId="22D56A2E"/>
  <w16cid:commentId w16cid:paraId="46EFFB6A" w16cid:durableId="22C9CA2E"/>
  <w16cid:commentId w16cid:paraId="7A644AD5" w16cid:durableId="22D56A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3E3E6D" w14:textId="77777777" w:rsidR="00493349" w:rsidRDefault="00493349">
      <w:pPr>
        <w:spacing w:after="0" w:line="240" w:lineRule="auto"/>
      </w:pPr>
      <w:r>
        <w:separator/>
      </w:r>
    </w:p>
  </w:endnote>
  <w:endnote w:type="continuationSeparator" w:id="0">
    <w:p w14:paraId="0E89C217" w14:textId="77777777" w:rsidR="00493349" w:rsidRDefault="00493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AR PL SungtiL GB">
    <w:panose1 w:val="00000000000000000000"/>
    <w:charset w:val="00"/>
    <w:family w:val="roman"/>
    <w:notTrueType/>
    <w:pitch w:val="default"/>
  </w:font>
  <w:font w:name="Lohit Devanagari">
    <w:altName w:val="Cambria"/>
    <w:charset w:val="00"/>
    <w:family w:val="auto"/>
    <w:pitch w:val="variable"/>
  </w:font>
  <w:font w:name="Liberation Serif">
    <w:altName w:val="Times New Roman"/>
    <w:panose1 w:val="02020603050405020304"/>
    <w:charset w:val="00"/>
    <w:family w:val="roman"/>
    <w:pitch w:val="variable"/>
    <w:sig w:usb0="E0000AFF" w:usb1="500078FF" w:usb2="00000021" w:usb3="00000000" w:csb0="000001BF" w:csb1="00000000"/>
  </w:font>
  <w:font w:name="Noto Serif CJK SC">
    <w:charset w:val="00"/>
    <w:family w:val="auto"/>
    <w:pitch w:val="variable"/>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Bahnschrift">
    <w:altName w:val="Segoe UI"/>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0854685"/>
      <w:docPartObj>
        <w:docPartGallery w:val="Page Numbers (Bottom of Page)"/>
        <w:docPartUnique/>
      </w:docPartObj>
    </w:sdtPr>
    <w:sdtEndPr/>
    <w:sdtContent>
      <w:p w14:paraId="3603FDE5" w14:textId="176F403F" w:rsidR="00E66F4E" w:rsidRPr="001D2EB5" w:rsidRDefault="00E66F4E">
        <w:pPr>
          <w:pStyle w:val="Footer"/>
          <w:jc w:val="right"/>
          <w:rPr>
            <w:lang w:val="en-US"/>
          </w:rPr>
        </w:pPr>
        <w:r>
          <w:fldChar w:fldCharType="begin"/>
        </w:r>
        <w:r w:rsidRPr="001D2EB5">
          <w:rPr>
            <w:lang w:val="en-US"/>
          </w:rPr>
          <w:instrText>PAGE   \* MERGEFORMAT</w:instrText>
        </w:r>
        <w:r>
          <w:fldChar w:fldCharType="separate"/>
        </w:r>
        <w:r>
          <w:rPr>
            <w:noProof/>
            <w:lang w:val="en-US"/>
          </w:rPr>
          <w:t>47</w:t>
        </w:r>
        <w:r>
          <w:fldChar w:fldCharType="end"/>
        </w:r>
      </w:p>
    </w:sdtContent>
  </w:sdt>
  <w:p w14:paraId="6D4996DD" w14:textId="082B965F" w:rsidR="00E66F4E" w:rsidRPr="001D2EB5" w:rsidRDefault="00E66F4E">
    <w:pPr>
      <w:pStyle w:val="Footer"/>
      <w:rPr>
        <w:sz w:val="16"/>
        <w:szCs w:val="16"/>
        <w:lang w:val="en-US"/>
      </w:rPr>
    </w:pPr>
    <w:r w:rsidRPr="001D2EB5">
      <w:rPr>
        <w:sz w:val="16"/>
        <w:szCs w:val="16"/>
      </w:rPr>
      <w:fldChar w:fldCharType="begin"/>
    </w:r>
    <w:r w:rsidRPr="001D2EB5">
      <w:rPr>
        <w:sz w:val="16"/>
        <w:szCs w:val="16"/>
        <w:lang w:val="en-US"/>
      </w:rPr>
      <w:instrText xml:space="preserve"> FILENAME   \* MERGEFORMAT </w:instrText>
    </w:r>
    <w:r w:rsidRPr="001D2EB5">
      <w:rPr>
        <w:sz w:val="16"/>
        <w:szCs w:val="16"/>
      </w:rPr>
      <w:fldChar w:fldCharType="separate"/>
    </w:r>
    <w:r>
      <w:rPr>
        <w:noProof/>
        <w:sz w:val="16"/>
        <w:szCs w:val="16"/>
        <w:lang w:val="en-US"/>
      </w:rPr>
      <w:t>M1-kap1_el3-4_red 20200801.docx</w:t>
    </w:r>
    <w:r w:rsidRPr="001D2EB5">
      <w:rPr>
        <w:sz w:val="16"/>
        <w:szCs w:val="16"/>
      </w:rPr>
      <w:fldChar w:fldCharType="end"/>
    </w:r>
    <w:r w:rsidRPr="001D2EB5">
      <w:rPr>
        <w:sz w:val="16"/>
        <w:szCs w:val="16"/>
        <w:lang w:val="en-US"/>
      </w:rPr>
      <w:t xml:space="preserve">, last saved on </w:t>
    </w:r>
    <w:r w:rsidRPr="001D2EB5">
      <w:rPr>
        <w:sz w:val="16"/>
        <w:szCs w:val="16"/>
      </w:rPr>
      <w:fldChar w:fldCharType="begin"/>
    </w:r>
    <w:r w:rsidRPr="001D2EB5">
      <w:rPr>
        <w:sz w:val="16"/>
        <w:szCs w:val="16"/>
      </w:rPr>
      <w:instrText xml:space="preserve"> SAVEDATE   \* MERGEFORMAT </w:instrText>
    </w:r>
    <w:r w:rsidRPr="001D2EB5">
      <w:rPr>
        <w:sz w:val="16"/>
        <w:szCs w:val="16"/>
      </w:rPr>
      <w:fldChar w:fldCharType="separate"/>
    </w:r>
    <w:ins w:id="60" w:author="5gjozslsaj@idethz.onmicrosoft.com" w:date="2020-08-06T12:39:00Z">
      <w:r w:rsidR="009275DE">
        <w:rPr>
          <w:noProof/>
          <w:sz w:val="16"/>
          <w:szCs w:val="16"/>
        </w:rPr>
        <w:t>8/5/2020 5:30:00 PM</w:t>
      </w:r>
    </w:ins>
    <w:del w:id="61" w:author="5gjozslsaj@idethz.onmicrosoft.com" w:date="2020-08-06T12:39:00Z">
      <w:r w:rsidDel="009275DE">
        <w:rPr>
          <w:noProof/>
          <w:sz w:val="16"/>
          <w:szCs w:val="16"/>
        </w:rPr>
        <w:delText>8/4/2020 2:32:00 PM</w:delText>
      </w:r>
    </w:del>
    <w:r w:rsidRPr="001D2EB5">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A111FA" w14:textId="77777777" w:rsidR="00493349" w:rsidRDefault="00493349">
      <w:pPr>
        <w:spacing w:after="0" w:line="240" w:lineRule="auto"/>
      </w:pPr>
      <w:r>
        <w:separator/>
      </w:r>
    </w:p>
  </w:footnote>
  <w:footnote w:type="continuationSeparator" w:id="0">
    <w:p w14:paraId="6FE65E5C" w14:textId="77777777" w:rsidR="00493349" w:rsidRDefault="004933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4F2720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990333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55244B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61C2D8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F5A5D9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488F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62909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C3C08D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C52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446167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5216A5"/>
    <w:multiLevelType w:val="multilevel"/>
    <w:tmpl w:val="E52095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837581B"/>
    <w:multiLevelType w:val="multilevel"/>
    <w:tmpl w:val="B1EAD110"/>
    <w:lvl w:ilvl="0">
      <w:start w:val="1"/>
      <w:numFmt w:val="lowerLetter"/>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D5103ED"/>
    <w:multiLevelType w:val="multilevel"/>
    <w:tmpl w:val="8C307ED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DF35F73"/>
    <w:multiLevelType w:val="multilevel"/>
    <w:tmpl w:val="2482D75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073481A"/>
    <w:multiLevelType w:val="multilevel"/>
    <w:tmpl w:val="98B6F52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70B279A"/>
    <w:multiLevelType w:val="multilevel"/>
    <w:tmpl w:val="ED94F58E"/>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CAD4F79"/>
    <w:multiLevelType w:val="multilevel"/>
    <w:tmpl w:val="19A88C7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4240645"/>
    <w:multiLevelType w:val="multilevel"/>
    <w:tmpl w:val="900ED83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FCC377E"/>
    <w:multiLevelType w:val="multilevel"/>
    <w:tmpl w:val="595209B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AAE4422"/>
    <w:multiLevelType w:val="multilevel"/>
    <w:tmpl w:val="FE324B3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ECF0E17"/>
    <w:multiLevelType w:val="multilevel"/>
    <w:tmpl w:val="59D24B2E"/>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50C6AD6"/>
    <w:multiLevelType w:val="multilevel"/>
    <w:tmpl w:val="BFDE30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E3F680A"/>
    <w:multiLevelType w:val="multilevel"/>
    <w:tmpl w:val="355A283C"/>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FF256C6"/>
    <w:multiLevelType w:val="multilevel"/>
    <w:tmpl w:val="62EC58A4"/>
    <w:lvl w:ilvl="0">
      <w:start w:val="1"/>
      <w:numFmt w:val="lowerLetter"/>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34329C2"/>
    <w:multiLevelType w:val="multilevel"/>
    <w:tmpl w:val="43D23804"/>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9284011"/>
    <w:multiLevelType w:val="multilevel"/>
    <w:tmpl w:val="F9F499C8"/>
    <w:lvl w:ilvl="0">
      <w:start w:val="1"/>
      <w:numFmt w:val="lowerLetter"/>
      <w:lvlText w:val="%1)"/>
      <w:lvlJc w:val="left"/>
      <w:pPr>
        <w:ind w:left="447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9B55639"/>
    <w:multiLevelType w:val="multilevel"/>
    <w:tmpl w:val="0060DF8E"/>
    <w:lvl w:ilvl="0">
      <w:start w:val="1"/>
      <w:numFmt w:val="lowerLetter"/>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D935644"/>
    <w:multiLevelType w:val="multilevel"/>
    <w:tmpl w:val="4C4082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24"/>
  </w:num>
  <w:num w:numId="3">
    <w:abstractNumId w:val="21"/>
  </w:num>
  <w:num w:numId="4">
    <w:abstractNumId w:val="15"/>
  </w:num>
  <w:num w:numId="5">
    <w:abstractNumId w:val="20"/>
  </w:num>
  <w:num w:numId="6">
    <w:abstractNumId w:val="19"/>
  </w:num>
  <w:num w:numId="7">
    <w:abstractNumId w:val="13"/>
  </w:num>
  <w:num w:numId="8">
    <w:abstractNumId w:val="12"/>
  </w:num>
  <w:num w:numId="9">
    <w:abstractNumId w:val="17"/>
  </w:num>
  <w:num w:numId="10">
    <w:abstractNumId w:val="18"/>
  </w:num>
  <w:num w:numId="11">
    <w:abstractNumId w:val="23"/>
  </w:num>
  <w:num w:numId="12">
    <w:abstractNumId w:val="14"/>
  </w:num>
  <w:num w:numId="13">
    <w:abstractNumId w:val="11"/>
  </w:num>
  <w:num w:numId="14">
    <w:abstractNumId w:val="26"/>
  </w:num>
  <w:num w:numId="15">
    <w:abstractNumId w:val="25"/>
  </w:num>
  <w:num w:numId="16">
    <w:abstractNumId w:val="10"/>
  </w:num>
  <w:num w:numId="17">
    <w:abstractNumId w:val="27"/>
  </w:num>
  <w:num w:numId="18">
    <w:abstractNumId w:val="22"/>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5gjozslsaj@idethz.onmicrosoft.com">
    <w15:presenceInfo w15:providerId="AD" w15:userId="S::5gjozslsaj@idethz.onmicrosoft.com::8a3fbe55-6000-4dc7-b95e-0a1da618afd0"/>
  </w15:person>
  <w15:person w15:author="Sabina Schleuniger">
    <w15:presenceInfo w15:providerId="None" w15:userId="Sabina Schleun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1B6F03"/>
    <w:rsid w:val="000028E1"/>
    <w:rsid w:val="000034CA"/>
    <w:rsid w:val="00005FBC"/>
    <w:rsid w:val="00007D19"/>
    <w:rsid w:val="00020944"/>
    <w:rsid w:val="00024EDC"/>
    <w:rsid w:val="0002570E"/>
    <w:rsid w:val="00026A23"/>
    <w:rsid w:val="00027E2C"/>
    <w:rsid w:val="00027FFA"/>
    <w:rsid w:val="000320B7"/>
    <w:rsid w:val="000330CA"/>
    <w:rsid w:val="00034DD6"/>
    <w:rsid w:val="00035B9A"/>
    <w:rsid w:val="00037FD0"/>
    <w:rsid w:val="000434D9"/>
    <w:rsid w:val="0004678B"/>
    <w:rsid w:val="00046EEC"/>
    <w:rsid w:val="000478F0"/>
    <w:rsid w:val="00054617"/>
    <w:rsid w:val="000549E3"/>
    <w:rsid w:val="00054DC1"/>
    <w:rsid w:val="00063993"/>
    <w:rsid w:val="000664A9"/>
    <w:rsid w:val="00067515"/>
    <w:rsid w:val="00076690"/>
    <w:rsid w:val="0008021C"/>
    <w:rsid w:val="0008393B"/>
    <w:rsid w:val="00084D58"/>
    <w:rsid w:val="0008508E"/>
    <w:rsid w:val="00085627"/>
    <w:rsid w:val="00086054"/>
    <w:rsid w:val="00086475"/>
    <w:rsid w:val="00087A01"/>
    <w:rsid w:val="00092CB7"/>
    <w:rsid w:val="00094952"/>
    <w:rsid w:val="00095974"/>
    <w:rsid w:val="00095C69"/>
    <w:rsid w:val="000A4664"/>
    <w:rsid w:val="000A4D69"/>
    <w:rsid w:val="000A7BBB"/>
    <w:rsid w:val="000B5655"/>
    <w:rsid w:val="000B5B7C"/>
    <w:rsid w:val="000C0FF2"/>
    <w:rsid w:val="000C3C53"/>
    <w:rsid w:val="000D281E"/>
    <w:rsid w:val="000D3841"/>
    <w:rsid w:val="000D4F49"/>
    <w:rsid w:val="000E17D3"/>
    <w:rsid w:val="000E26EA"/>
    <w:rsid w:val="000E7EC7"/>
    <w:rsid w:val="000F20A9"/>
    <w:rsid w:val="000F28B3"/>
    <w:rsid w:val="000F3FFE"/>
    <w:rsid w:val="000F7777"/>
    <w:rsid w:val="00101C30"/>
    <w:rsid w:val="00103A3E"/>
    <w:rsid w:val="001078BE"/>
    <w:rsid w:val="0011078A"/>
    <w:rsid w:val="00114688"/>
    <w:rsid w:val="00114AEB"/>
    <w:rsid w:val="00120580"/>
    <w:rsid w:val="00120DD1"/>
    <w:rsid w:val="001253A6"/>
    <w:rsid w:val="00132D29"/>
    <w:rsid w:val="00134ADB"/>
    <w:rsid w:val="0013623A"/>
    <w:rsid w:val="00137944"/>
    <w:rsid w:val="00140940"/>
    <w:rsid w:val="001412CB"/>
    <w:rsid w:val="0014285C"/>
    <w:rsid w:val="00143F07"/>
    <w:rsid w:val="00145A16"/>
    <w:rsid w:val="00147DA9"/>
    <w:rsid w:val="00154C94"/>
    <w:rsid w:val="00156413"/>
    <w:rsid w:val="00160457"/>
    <w:rsid w:val="00161110"/>
    <w:rsid w:val="001619DB"/>
    <w:rsid w:val="001629CE"/>
    <w:rsid w:val="00163E0F"/>
    <w:rsid w:val="00164643"/>
    <w:rsid w:val="00165207"/>
    <w:rsid w:val="00165E4D"/>
    <w:rsid w:val="00172D4B"/>
    <w:rsid w:val="00173758"/>
    <w:rsid w:val="00184CBA"/>
    <w:rsid w:val="00184E54"/>
    <w:rsid w:val="001858B8"/>
    <w:rsid w:val="00190AB9"/>
    <w:rsid w:val="00193174"/>
    <w:rsid w:val="001959AA"/>
    <w:rsid w:val="00196CE0"/>
    <w:rsid w:val="001977A2"/>
    <w:rsid w:val="001A489A"/>
    <w:rsid w:val="001B341C"/>
    <w:rsid w:val="001B3D33"/>
    <w:rsid w:val="001B4ABB"/>
    <w:rsid w:val="001B5292"/>
    <w:rsid w:val="001C026C"/>
    <w:rsid w:val="001C1804"/>
    <w:rsid w:val="001C25C7"/>
    <w:rsid w:val="001C394E"/>
    <w:rsid w:val="001C60D2"/>
    <w:rsid w:val="001D2EB5"/>
    <w:rsid w:val="001D41DF"/>
    <w:rsid w:val="001D5803"/>
    <w:rsid w:val="001D6425"/>
    <w:rsid w:val="001D6865"/>
    <w:rsid w:val="001D6AFE"/>
    <w:rsid w:val="001E0DB8"/>
    <w:rsid w:val="001E2B05"/>
    <w:rsid w:val="001F1865"/>
    <w:rsid w:val="001F6C08"/>
    <w:rsid w:val="00210088"/>
    <w:rsid w:val="0021381D"/>
    <w:rsid w:val="00215A82"/>
    <w:rsid w:val="00216D29"/>
    <w:rsid w:val="00222B23"/>
    <w:rsid w:val="00224938"/>
    <w:rsid w:val="002261A9"/>
    <w:rsid w:val="002323A5"/>
    <w:rsid w:val="00233409"/>
    <w:rsid w:val="00237027"/>
    <w:rsid w:val="002430E5"/>
    <w:rsid w:val="002511B2"/>
    <w:rsid w:val="00254E1B"/>
    <w:rsid w:val="00254EAE"/>
    <w:rsid w:val="002569B6"/>
    <w:rsid w:val="0026076A"/>
    <w:rsid w:val="002610D3"/>
    <w:rsid w:val="00263F3C"/>
    <w:rsid w:val="002650D0"/>
    <w:rsid w:val="00267CA9"/>
    <w:rsid w:val="002733AA"/>
    <w:rsid w:val="002753A3"/>
    <w:rsid w:val="00277064"/>
    <w:rsid w:val="00281AA6"/>
    <w:rsid w:val="00291348"/>
    <w:rsid w:val="002A0FFE"/>
    <w:rsid w:val="002A12E8"/>
    <w:rsid w:val="002A307B"/>
    <w:rsid w:val="002A7034"/>
    <w:rsid w:val="002A76D6"/>
    <w:rsid w:val="002B410B"/>
    <w:rsid w:val="002B74EE"/>
    <w:rsid w:val="002C2A8B"/>
    <w:rsid w:val="002D4621"/>
    <w:rsid w:val="002D4D55"/>
    <w:rsid w:val="002D7BE7"/>
    <w:rsid w:val="002E10CF"/>
    <w:rsid w:val="002E3083"/>
    <w:rsid w:val="002E5C97"/>
    <w:rsid w:val="002E63B6"/>
    <w:rsid w:val="002F05DE"/>
    <w:rsid w:val="002F2475"/>
    <w:rsid w:val="00300906"/>
    <w:rsid w:val="00300A50"/>
    <w:rsid w:val="00300DA8"/>
    <w:rsid w:val="00303013"/>
    <w:rsid w:val="00311280"/>
    <w:rsid w:val="00312BE1"/>
    <w:rsid w:val="00314520"/>
    <w:rsid w:val="003208EC"/>
    <w:rsid w:val="00321496"/>
    <w:rsid w:val="00323F79"/>
    <w:rsid w:val="003325BB"/>
    <w:rsid w:val="00334AF4"/>
    <w:rsid w:val="00340FD0"/>
    <w:rsid w:val="003427DC"/>
    <w:rsid w:val="00343383"/>
    <w:rsid w:val="0034605B"/>
    <w:rsid w:val="003513ED"/>
    <w:rsid w:val="0035252E"/>
    <w:rsid w:val="00353F40"/>
    <w:rsid w:val="0036136B"/>
    <w:rsid w:val="003703A9"/>
    <w:rsid w:val="003721B8"/>
    <w:rsid w:val="00373166"/>
    <w:rsid w:val="003814E3"/>
    <w:rsid w:val="00384E7D"/>
    <w:rsid w:val="00384FCD"/>
    <w:rsid w:val="00396843"/>
    <w:rsid w:val="003A2027"/>
    <w:rsid w:val="003A5108"/>
    <w:rsid w:val="003A651E"/>
    <w:rsid w:val="003A681C"/>
    <w:rsid w:val="003A6B31"/>
    <w:rsid w:val="003D1C5E"/>
    <w:rsid w:val="003D24AC"/>
    <w:rsid w:val="003D43D7"/>
    <w:rsid w:val="003D6525"/>
    <w:rsid w:val="003D6FB1"/>
    <w:rsid w:val="003E2C1C"/>
    <w:rsid w:val="003E6790"/>
    <w:rsid w:val="003F06A0"/>
    <w:rsid w:val="003F1C5D"/>
    <w:rsid w:val="003F1CA5"/>
    <w:rsid w:val="003F4798"/>
    <w:rsid w:val="003F7A3F"/>
    <w:rsid w:val="0041125D"/>
    <w:rsid w:val="00422668"/>
    <w:rsid w:val="004239D4"/>
    <w:rsid w:val="00424F98"/>
    <w:rsid w:val="004404BA"/>
    <w:rsid w:val="004449DB"/>
    <w:rsid w:val="004450CE"/>
    <w:rsid w:val="00451FF6"/>
    <w:rsid w:val="00452B22"/>
    <w:rsid w:val="00453AEE"/>
    <w:rsid w:val="00456227"/>
    <w:rsid w:val="00461136"/>
    <w:rsid w:val="0046180D"/>
    <w:rsid w:val="004620B5"/>
    <w:rsid w:val="00465BA5"/>
    <w:rsid w:val="00466FC5"/>
    <w:rsid w:val="00483FF6"/>
    <w:rsid w:val="00484CAA"/>
    <w:rsid w:val="00485168"/>
    <w:rsid w:val="00485A4E"/>
    <w:rsid w:val="00486AB0"/>
    <w:rsid w:val="00487CE4"/>
    <w:rsid w:val="00490018"/>
    <w:rsid w:val="00490775"/>
    <w:rsid w:val="00493349"/>
    <w:rsid w:val="004968C4"/>
    <w:rsid w:val="00497A8F"/>
    <w:rsid w:val="004A1072"/>
    <w:rsid w:val="004B62D1"/>
    <w:rsid w:val="004C2191"/>
    <w:rsid w:val="004C2934"/>
    <w:rsid w:val="004C5105"/>
    <w:rsid w:val="004C5D5B"/>
    <w:rsid w:val="004D388F"/>
    <w:rsid w:val="004D473C"/>
    <w:rsid w:val="004D54EF"/>
    <w:rsid w:val="004E2CA8"/>
    <w:rsid w:val="004E4772"/>
    <w:rsid w:val="004E68BB"/>
    <w:rsid w:val="004F1E9F"/>
    <w:rsid w:val="004F1FE6"/>
    <w:rsid w:val="004F3CAE"/>
    <w:rsid w:val="004F3D15"/>
    <w:rsid w:val="004F45C3"/>
    <w:rsid w:val="004F6C2B"/>
    <w:rsid w:val="00505321"/>
    <w:rsid w:val="00510453"/>
    <w:rsid w:val="005109D6"/>
    <w:rsid w:val="005114B2"/>
    <w:rsid w:val="00513E47"/>
    <w:rsid w:val="0051463C"/>
    <w:rsid w:val="005164C7"/>
    <w:rsid w:val="00521BAA"/>
    <w:rsid w:val="005230F0"/>
    <w:rsid w:val="00525F4B"/>
    <w:rsid w:val="00527644"/>
    <w:rsid w:val="005305AA"/>
    <w:rsid w:val="0053310C"/>
    <w:rsid w:val="00533CB9"/>
    <w:rsid w:val="00535020"/>
    <w:rsid w:val="005353DC"/>
    <w:rsid w:val="00535BE1"/>
    <w:rsid w:val="00537928"/>
    <w:rsid w:val="00540C84"/>
    <w:rsid w:val="00543BD9"/>
    <w:rsid w:val="00553418"/>
    <w:rsid w:val="00560B63"/>
    <w:rsid w:val="00563CF6"/>
    <w:rsid w:val="005658DA"/>
    <w:rsid w:val="00570088"/>
    <w:rsid w:val="00571685"/>
    <w:rsid w:val="0057369E"/>
    <w:rsid w:val="0058593F"/>
    <w:rsid w:val="00585F75"/>
    <w:rsid w:val="0059017C"/>
    <w:rsid w:val="0059643C"/>
    <w:rsid w:val="00596CC3"/>
    <w:rsid w:val="005A0FB3"/>
    <w:rsid w:val="005A18EE"/>
    <w:rsid w:val="005A1A84"/>
    <w:rsid w:val="005A29BF"/>
    <w:rsid w:val="005A7BE5"/>
    <w:rsid w:val="005B15F4"/>
    <w:rsid w:val="005B4CE3"/>
    <w:rsid w:val="005C0A70"/>
    <w:rsid w:val="005C31BA"/>
    <w:rsid w:val="005D1646"/>
    <w:rsid w:val="005D2F96"/>
    <w:rsid w:val="005E0CFC"/>
    <w:rsid w:val="005E109F"/>
    <w:rsid w:val="005F36E5"/>
    <w:rsid w:val="005F3C79"/>
    <w:rsid w:val="005F5E8B"/>
    <w:rsid w:val="006006E1"/>
    <w:rsid w:val="00601B3A"/>
    <w:rsid w:val="00604704"/>
    <w:rsid w:val="0060539F"/>
    <w:rsid w:val="00605862"/>
    <w:rsid w:val="00620C7B"/>
    <w:rsid w:val="00621363"/>
    <w:rsid w:val="006233BB"/>
    <w:rsid w:val="006243FD"/>
    <w:rsid w:val="00624C2E"/>
    <w:rsid w:val="00624EC6"/>
    <w:rsid w:val="00632583"/>
    <w:rsid w:val="006365C1"/>
    <w:rsid w:val="0064014B"/>
    <w:rsid w:val="0064040B"/>
    <w:rsid w:val="0064082E"/>
    <w:rsid w:val="00646A5F"/>
    <w:rsid w:val="00651C7D"/>
    <w:rsid w:val="00660130"/>
    <w:rsid w:val="00660234"/>
    <w:rsid w:val="00663E17"/>
    <w:rsid w:val="006665D2"/>
    <w:rsid w:val="006668B0"/>
    <w:rsid w:val="00666BB9"/>
    <w:rsid w:val="0067382F"/>
    <w:rsid w:val="00677CBD"/>
    <w:rsid w:val="00693BF0"/>
    <w:rsid w:val="006A2197"/>
    <w:rsid w:val="006A6BD9"/>
    <w:rsid w:val="006C097A"/>
    <w:rsid w:val="006C5E71"/>
    <w:rsid w:val="006D0753"/>
    <w:rsid w:val="006D5791"/>
    <w:rsid w:val="006D6E55"/>
    <w:rsid w:val="006E4166"/>
    <w:rsid w:val="006E782E"/>
    <w:rsid w:val="006F48AA"/>
    <w:rsid w:val="00710FF8"/>
    <w:rsid w:val="00712F66"/>
    <w:rsid w:val="00714B74"/>
    <w:rsid w:val="00715954"/>
    <w:rsid w:val="00720C84"/>
    <w:rsid w:val="007229C9"/>
    <w:rsid w:val="00723D2E"/>
    <w:rsid w:val="00725147"/>
    <w:rsid w:val="00725BA7"/>
    <w:rsid w:val="00727049"/>
    <w:rsid w:val="00735CC9"/>
    <w:rsid w:val="007449A0"/>
    <w:rsid w:val="00745285"/>
    <w:rsid w:val="00753D97"/>
    <w:rsid w:val="00753FCC"/>
    <w:rsid w:val="0076283D"/>
    <w:rsid w:val="00762EF1"/>
    <w:rsid w:val="007645B5"/>
    <w:rsid w:val="00767243"/>
    <w:rsid w:val="00773E0C"/>
    <w:rsid w:val="00775734"/>
    <w:rsid w:val="00775A5C"/>
    <w:rsid w:val="00777A30"/>
    <w:rsid w:val="007803EF"/>
    <w:rsid w:val="00780B83"/>
    <w:rsid w:val="007812E7"/>
    <w:rsid w:val="00783DE0"/>
    <w:rsid w:val="00784923"/>
    <w:rsid w:val="00786DB8"/>
    <w:rsid w:val="007A0231"/>
    <w:rsid w:val="007A6186"/>
    <w:rsid w:val="007A7B9D"/>
    <w:rsid w:val="007B0CDE"/>
    <w:rsid w:val="007B1650"/>
    <w:rsid w:val="007B298C"/>
    <w:rsid w:val="007B3BCC"/>
    <w:rsid w:val="007B63BE"/>
    <w:rsid w:val="007C776C"/>
    <w:rsid w:val="007C77A2"/>
    <w:rsid w:val="007D0210"/>
    <w:rsid w:val="007D6347"/>
    <w:rsid w:val="007D764A"/>
    <w:rsid w:val="007E0AF1"/>
    <w:rsid w:val="007E5473"/>
    <w:rsid w:val="007E6945"/>
    <w:rsid w:val="007F05FA"/>
    <w:rsid w:val="007F7EED"/>
    <w:rsid w:val="00802C8A"/>
    <w:rsid w:val="0081239E"/>
    <w:rsid w:val="0081509A"/>
    <w:rsid w:val="00817C87"/>
    <w:rsid w:val="00820583"/>
    <w:rsid w:val="00820F4D"/>
    <w:rsid w:val="00823CC3"/>
    <w:rsid w:val="00830B3A"/>
    <w:rsid w:val="00832AC7"/>
    <w:rsid w:val="00834343"/>
    <w:rsid w:val="008349DF"/>
    <w:rsid w:val="0083598E"/>
    <w:rsid w:val="00840B93"/>
    <w:rsid w:val="008446CB"/>
    <w:rsid w:val="00845345"/>
    <w:rsid w:val="00846DBB"/>
    <w:rsid w:val="00847599"/>
    <w:rsid w:val="00850822"/>
    <w:rsid w:val="00850C60"/>
    <w:rsid w:val="008554E0"/>
    <w:rsid w:val="008600EA"/>
    <w:rsid w:val="0087005F"/>
    <w:rsid w:val="00871EF6"/>
    <w:rsid w:val="00873468"/>
    <w:rsid w:val="008756E5"/>
    <w:rsid w:val="00877FA1"/>
    <w:rsid w:val="00880CA6"/>
    <w:rsid w:val="00885845"/>
    <w:rsid w:val="008917DE"/>
    <w:rsid w:val="00891C33"/>
    <w:rsid w:val="00896F4E"/>
    <w:rsid w:val="008B6F43"/>
    <w:rsid w:val="008C3D6E"/>
    <w:rsid w:val="008D1A6E"/>
    <w:rsid w:val="008D2053"/>
    <w:rsid w:val="008E70BB"/>
    <w:rsid w:val="008F0497"/>
    <w:rsid w:val="008F150C"/>
    <w:rsid w:val="008F45E8"/>
    <w:rsid w:val="008F6694"/>
    <w:rsid w:val="008F7D9D"/>
    <w:rsid w:val="009059DD"/>
    <w:rsid w:val="00910805"/>
    <w:rsid w:val="00913E28"/>
    <w:rsid w:val="009164B5"/>
    <w:rsid w:val="00916E9E"/>
    <w:rsid w:val="00922A1A"/>
    <w:rsid w:val="00923838"/>
    <w:rsid w:val="009238D7"/>
    <w:rsid w:val="00926F29"/>
    <w:rsid w:val="009275DE"/>
    <w:rsid w:val="0093015C"/>
    <w:rsid w:val="00950DCA"/>
    <w:rsid w:val="0095325A"/>
    <w:rsid w:val="009540AB"/>
    <w:rsid w:val="00961226"/>
    <w:rsid w:val="00961E0B"/>
    <w:rsid w:val="00962065"/>
    <w:rsid w:val="009637DB"/>
    <w:rsid w:val="0096597E"/>
    <w:rsid w:val="00967AD6"/>
    <w:rsid w:val="009739C1"/>
    <w:rsid w:val="009771D1"/>
    <w:rsid w:val="00983610"/>
    <w:rsid w:val="0098462C"/>
    <w:rsid w:val="00986D12"/>
    <w:rsid w:val="0098716B"/>
    <w:rsid w:val="009908E7"/>
    <w:rsid w:val="00996365"/>
    <w:rsid w:val="009A1547"/>
    <w:rsid w:val="009A57F8"/>
    <w:rsid w:val="009A6E4D"/>
    <w:rsid w:val="009B78C5"/>
    <w:rsid w:val="009B7C03"/>
    <w:rsid w:val="009C440D"/>
    <w:rsid w:val="009C44D8"/>
    <w:rsid w:val="009C5777"/>
    <w:rsid w:val="009C5943"/>
    <w:rsid w:val="009C780A"/>
    <w:rsid w:val="009D51BB"/>
    <w:rsid w:val="009D5ABC"/>
    <w:rsid w:val="009E6E37"/>
    <w:rsid w:val="009F0529"/>
    <w:rsid w:val="009F3C7D"/>
    <w:rsid w:val="009F6684"/>
    <w:rsid w:val="009F67E4"/>
    <w:rsid w:val="009F6F07"/>
    <w:rsid w:val="009F7E35"/>
    <w:rsid w:val="00A07C0F"/>
    <w:rsid w:val="00A07C6D"/>
    <w:rsid w:val="00A1325C"/>
    <w:rsid w:val="00A25B4E"/>
    <w:rsid w:val="00A33150"/>
    <w:rsid w:val="00A3440F"/>
    <w:rsid w:val="00A36B7B"/>
    <w:rsid w:val="00A4026B"/>
    <w:rsid w:val="00A46235"/>
    <w:rsid w:val="00A463C8"/>
    <w:rsid w:val="00A47058"/>
    <w:rsid w:val="00A47114"/>
    <w:rsid w:val="00A524E7"/>
    <w:rsid w:val="00A53D48"/>
    <w:rsid w:val="00A541E3"/>
    <w:rsid w:val="00A600D2"/>
    <w:rsid w:val="00A620E2"/>
    <w:rsid w:val="00A674F1"/>
    <w:rsid w:val="00A75066"/>
    <w:rsid w:val="00A758A8"/>
    <w:rsid w:val="00A84DC9"/>
    <w:rsid w:val="00A9031A"/>
    <w:rsid w:val="00A90E23"/>
    <w:rsid w:val="00A9264C"/>
    <w:rsid w:val="00A97426"/>
    <w:rsid w:val="00A97672"/>
    <w:rsid w:val="00AA332C"/>
    <w:rsid w:val="00AA7521"/>
    <w:rsid w:val="00AB32A8"/>
    <w:rsid w:val="00AB7F8D"/>
    <w:rsid w:val="00AC2F0B"/>
    <w:rsid w:val="00AC3143"/>
    <w:rsid w:val="00AC358B"/>
    <w:rsid w:val="00AC6836"/>
    <w:rsid w:val="00AC775B"/>
    <w:rsid w:val="00AD0617"/>
    <w:rsid w:val="00AD632E"/>
    <w:rsid w:val="00AE1A90"/>
    <w:rsid w:val="00AE63CF"/>
    <w:rsid w:val="00AE65B2"/>
    <w:rsid w:val="00AE72B4"/>
    <w:rsid w:val="00AF36EC"/>
    <w:rsid w:val="00B01E18"/>
    <w:rsid w:val="00B04321"/>
    <w:rsid w:val="00B04E82"/>
    <w:rsid w:val="00B07813"/>
    <w:rsid w:val="00B12D11"/>
    <w:rsid w:val="00B147F9"/>
    <w:rsid w:val="00B17F7E"/>
    <w:rsid w:val="00B227DB"/>
    <w:rsid w:val="00B23B45"/>
    <w:rsid w:val="00B27A58"/>
    <w:rsid w:val="00B303CC"/>
    <w:rsid w:val="00B304AA"/>
    <w:rsid w:val="00B30DE6"/>
    <w:rsid w:val="00B354C5"/>
    <w:rsid w:val="00B3718E"/>
    <w:rsid w:val="00B448F8"/>
    <w:rsid w:val="00B45A73"/>
    <w:rsid w:val="00B529A0"/>
    <w:rsid w:val="00B60DF2"/>
    <w:rsid w:val="00B64FB1"/>
    <w:rsid w:val="00B7124E"/>
    <w:rsid w:val="00B74418"/>
    <w:rsid w:val="00B74F69"/>
    <w:rsid w:val="00B81FE1"/>
    <w:rsid w:val="00BA4BBF"/>
    <w:rsid w:val="00BA6787"/>
    <w:rsid w:val="00BA72C2"/>
    <w:rsid w:val="00BB08BD"/>
    <w:rsid w:val="00BB2E0D"/>
    <w:rsid w:val="00BB41BD"/>
    <w:rsid w:val="00BB7047"/>
    <w:rsid w:val="00BC2C0A"/>
    <w:rsid w:val="00BC5739"/>
    <w:rsid w:val="00BC798C"/>
    <w:rsid w:val="00BD13DC"/>
    <w:rsid w:val="00BD6E31"/>
    <w:rsid w:val="00BD78ED"/>
    <w:rsid w:val="00BE2702"/>
    <w:rsid w:val="00BE3C13"/>
    <w:rsid w:val="00BF0502"/>
    <w:rsid w:val="00BF1F00"/>
    <w:rsid w:val="00BF7A58"/>
    <w:rsid w:val="00C0036D"/>
    <w:rsid w:val="00C02256"/>
    <w:rsid w:val="00C04B89"/>
    <w:rsid w:val="00C06B43"/>
    <w:rsid w:val="00C07820"/>
    <w:rsid w:val="00C103F1"/>
    <w:rsid w:val="00C11028"/>
    <w:rsid w:val="00C1170A"/>
    <w:rsid w:val="00C11F2D"/>
    <w:rsid w:val="00C123B3"/>
    <w:rsid w:val="00C14315"/>
    <w:rsid w:val="00C2351C"/>
    <w:rsid w:val="00C3223F"/>
    <w:rsid w:val="00C329DF"/>
    <w:rsid w:val="00C34508"/>
    <w:rsid w:val="00C41555"/>
    <w:rsid w:val="00C452B9"/>
    <w:rsid w:val="00C52386"/>
    <w:rsid w:val="00C55C32"/>
    <w:rsid w:val="00C575A4"/>
    <w:rsid w:val="00C60AA7"/>
    <w:rsid w:val="00C62B2A"/>
    <w:rsid w:val="00C6478B"/>
    <w:rsid w:val="00C6496F"/>
    <w:rsid w:val="00C64A5F"/>
    <w:rsid w:val="00C72DB1"/>
    <w:rsid w:val="00C75D4F"/>
    <w:rsid w:val="00C81E43"/>
    <w:rsid w:val="00C81E8A"/>
    <w:rsid w:val="00C81F8C"/>
    <w:rsid w:val="00C86306"/>
    <w:rsid w:val="00C8782B"/>
    <w:rsid w:val="00C87B81"/>
    <w:rsid w:val="00C9600F"/>
    <w:rsid w:val="00C97FC4"/>
    <w:rsid w:val="00CA0894"/>
    <w:rsid w:val="00CA4BF3"/>
    <w:rsid w:val="00CB2849"/>
    <w:rsid w:val="00CB335F"/>
    <w:rsid w:val="00CB3EF9"/>
    <w:rsid w:val="00CC2010"/>
    <w:rsid w:val="00CC2C57"/>
    <w:rsid w:val="00CC5291"/>
    <w:rsid w:val="00CC56E6"/>
    <w:rsid w:val="00CC71AE"/>
    <w:rsid w:val="00CC7B50"/>
    <w:rsid w:val="00CD1E89"/>
    <w:rsid w:val="00CD4474"/>
    <w:rsid w:val="00CD55C2"/>
    <w:rsid w:val="00CD58CD"/>
    <w:rsid w:val="00CE1934"/>
    <w:rsid w:val="00CE4361"/>
    <w:rsid w:val="00CE49FE"/>
    <w:rsid w:val="00CF063B"/>
    <w:rsid w:val="00CF21B0"/>
    <w:rsid w:val="00CF2D42"/>
    <w:rsid w:val="00CF3C88"/>
    <w:rsid w:val="00CF5FC8"/>
    <w:rsid w:val="00CF66B5"/>
    <w:rsid w:val="00D002D8"/>
    <w:rsid w:val="00D02A91"/>
    <w:rsid w:val="00D10EDE"/>
    <w:rsid w:val="00D11A43"/>
    <w:rsid w:val="00D16BDD"/>
    <w:rsid w:val="00D16FA1"/>
    <w:rsid w:val="00D21135"/>
    <w:rsid w:val="00D23A07"/>
    <w:rsid w:val="00D27ED0"/>
    <w:rsid w:val="00D3019D"/>
    <w:rsid w:val="00D30707"/>
    <w:rsid w:val="00D30E43"/>
    <w:rsid w:val="00D34425"/>
    <w:rsid w:val="00D358B5"/>
    <w:rsid w:val="00D37C79"/>
    <w:rsid w:val="00D41C29"/>
    <w:rsid w:val="00D446F4"/>
    <w:rsid w:val="00D45694"/>
    <w:rsid w:val="00D45C68"/>
    <w:rsid w:val="00D51202"/>
    <w:rsid w:val="00D63A32"/>
    <w:rsid w:val="00D64D5E"/>
    <w:rsid w:val="00D71BF5"/>
    <w:rsid w:val="00D72B59"/>
    <w:rsid w:val="00D73A86"/>
    <w:rsid w:val="00D747A0"/>
    <w:rsid w:val="00D7629E"/>
    <w:rsid w:val="00D80629"/>
    <w:rsid w:val="00D86877"/>
    <w:rsid w:val="00D90AA3"/>
    <w:rsid w:val="00D946A0"/>
    <w:rsid w:val="00D9650F"/>
    <w:rsid w:val="00DA0F83"/>
    <w:rsid w:val="00DA1C19"/>
    <w:rsid w:val="00DA3D0D"/>
    <w:rsid w:val="00DB1BFE"/>
    <w:rsid w:val="00DB1D00"/>
    <w:rsid w:val="00DB2D5E"/>
    <w:rsid w:val="00DB4FD3"/>
    <w:rsid w:val="00DC0CDE"/>
    <w:rsid w:val="00DC32A5"/>
    <w:rsid w:val="00DC594D"/>
    <w:rsid w:val="00DC7053"/>
    <w:rsid w:val="00DD05E4"/>
    <w:rsid w:val="00DD61B1"/>
    <w:rsid w:val="00DD7583"/>
    <w:rsid w:val="00DF0F2D"/>
    <w:rsid w:val="00DF1739"/>
    <w:rsid w:val="00DF2559"/>
    <w:rsid w:val="00DF28DA"/>
    <w:rsid w:val="00DF2C91"/>
    <w:rsid w:val="00DF3E66"/>
    <w:rsid w:val="00DF4F56"/>
    <w:rsid w:val="00E00844"/>
    <w:rsid w:val="00E01515"/>
    <w:rsid w:val="00E0221E"/>
    <w:rsid w:val="00E04A0D"/>
    <w:rsid w:val="00E060A6"/>
    <w:rsid w:val="00E07B6F"/>
    <w:rsid w:val="00E10DE1"/>
    <w:rsid w:val="00E10F34"/>
    <w:rsid w:val="00E3025A"/>
    <w:rsid w:val="00E306AC"/>
    <w:rsid w:val="00E40403"/>
    <w:rsid w:val="00E40536"/>
    <w:rsid w:val="00E41F45"/>
    <w:rsid w:val="00E4341E"/>
    <w:rsid w:val="00E44129"/>
    <w:rsid w:val="00E47B38"/>
    <w:rsid w:val="00E539BB"/>
    <w:rsid w:val="00E63BED"/>
    <w:rsid w:val="00E66F4E"/>
    <w:rsid w:val="00E703B3"/>
    <w:rsid w:val="00E841D9"/>
    <w:rsid w:val="00E860B8"/>
    <w:rsid w:val="00E862ED"/>
    <w:rsid w:val="00E9242B"/>
    <w:rsid w:val="00EA129F"/>
    <w:rsid w:val="00EA23F0"/>
    <w:rsid w:val="00EA425A"/>
    <w:rsid w:val="00EA6271"/>
    <w:rsid w:val="00EB3AE0"/>
    <w:rsid w:val="00EB487B"/>
    <w:rsid w:val="00EB7B8B"/>
    <w:rsid w:val="00EC2A0C"/>
    <w:rsid w:val="00EC5433"/>
    <w:rsid w:val="00EC6437"/>
    <w:rsid w:val="00ED224D"/>
    <w:rsid w:val="00ED2D52"/>
    <w:rsid w:val="00ED3038"/>
    <w:rsid w:val="00EE3AA6"/>
    <w:rsid w:val="00EE4FD1"/>
    <w:rsid w:val="00EE5215"/>
    <w:rsid w:val="00EF5DE5"/>
    <w:rsid w:val="00EF7A84"/>
    <w:rsid w:val="00F02F7A"/>
    <w:rsid w:val="00F03331"/>
    <w:rsid w:val="00F05FCD"/>
    <w:rsid w:val="00F072F9"/>
    <w:rsid w:val="00F07CD1"/>
    <w:rsid w:val="00F12901"/>
    <w:rsid w:val="00F14145"/>
    <w:rsid w:val="00F2090B"/>
    <w:rsid w:val="00F2106A"/>
    <w:rsid w:val="00F219C0"/>
    <w:rsid w:val="00F2444C"/>
    <w:rsid w:val="00F3061C"/>
    <w:rsid w:val="00F365E2"/>
    <w:rsid w:val="00F40344"/>
    <w:rsid w:val="00F472C2"/>
    <w:rsid w:val="00F51622"/>
    <w:rsid w:val="00F555EA"/>
    <w:rsid w:val="00F62559"/>
    <w:rsid w:val="00F64EE9"/>
    <w:rsid w:val="00F65F1F"/>
    <w:rsid w:val="00F6645A"/>
    <w:rsid w:val="00F6664E"/>
    <w:rsid w:val="00F70546"/>
    <w:rsid w:val="00F71E79"/>
    <w:rsid w:val="00F738F1"/>
    <w:rsid w:val="00F75396"/>
    <w:rsid w:val="00F75D7A"/>
    <w:rsid w:val="00F82568"/>
    <w:rsid w:val="00F85FA2"/>
    <w:rsid w:val="00F86EF0"/>
    <w:rsid w:val="00F9235E"/>
    <w:rsid w:val="00F928BE"/>
    <w:rsid w:val="00F92C09"/>
    <w:rsid w:val="00F92C9B"/>
    <w:rsid w:val="00F92DB5"/>
    <w:rsid w:val="00F94D1B"/>
    <w:rsid w:val="00F9641B"/>
    <w:rsid w:val="00FB319B"/>
    <w:rsid w:val="00FB592A"/>
    <w:rsid w:val="00FB6620"/>
    <w:rsid w:val="00FB6FE6"/>
    <w:rsid w:val="00FB71CD"/>
    <w:rsid w:val="00FC052F"/>
    <w:rsid w:val="00FC057C"/>
    <w:rsid w:val="00FC3F04"/>
    <w:rsid w:val="00FC6A92"/>
    <w:rsid w:val="00FD0FDA"/>
    <w:rsid w:val="00FD15DC"/>
    <w:rsid w:val="00FD20C2"/>
    <w:rsid w:val="00FD3270"/>
    <w:rsid w:val="00FD4D05"/>
    <w:rsid w:val="00FD5237"/>
    <w:rsid w:val="00FD690D"/>
    <w:rsid w:val="00FE1524"/>
    <w:rsid w:val="00FE309D"/>
    <w:rsid w:val="00FE77C9"/>
    <w:rsid w:val="00FF11BF"/>
    <w:rsid w:val="00FF6473"/>
    <w:rsid w:val="00FF6C15"/>
    <w:rsid w:val="0589E6D8"/>
    <w:rsid w:val="2E1B6F03"/>
    <w:rsid w:val="6EDA274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C50C93"/>
  <w15:docId w15:val="{E165F61B-2318-4809-916B-8261BF1CD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BB4"/>
    <w:pPr>
      <w:spacing w:after="160" w:line="259" w:lineRule="auto"/>
    </w:pPr>
  </w:style>
  <w:style w:type="paragraph" w:styleId="Heading1">
    <w:name w:val="heading 1"/>
    <w:basedOn w:val="Normal"/>
    <w:next w:val="Normal"/>
    <w:link w:val="Heading1Char"/>
    <w:uiPriority w:val="9"/>
    <w:qFormat/>
    <w:rsid w:val="004B0FE5"/>
    <w:pPr>
      <w:keepNext/>
      <w:keepLines/>
      <w:spacing w:before="240" w:after="0"/>
      <w:outlineLvl w:val="0"/>
    </w:pPr>
    <w:rPr>
      <w:rFonts w:asciiTheme="majorHAnsi" w:eastAsiaTheme="majorEastAsia" w:hAnsiTheme="majorHAnsi" w:cstheme="majorBidi"/>
      <w:b/>
      <w:caps/>
      <w:color w:val="4472C4" w:themeColor="accent1"/>
      <w:sz w:val="40"/>
      <w:szCs w:val="32"/>
    </w:rPr>
  </w:style>
  <w:style w:type="paragraph" w:styleId="Heading2">
    <w:name w:val="heading 2"/>
    <w:basedOn w:val="Normal"/>
    <w:next w:val="Normal"/>
    <w:link w:val="Heading2Char"/>
    <w:uiPriority w:val="9"/>
    <w:unhideWhenUsed/>
    <w:qFormat/>
    <w:rsid w:val="004B0FE5"/>
    <w:pPr>
      <w:keepNext/>
      <w:keepLines/>
      <w:spacing w:before="40" w:after="0"/>
      <w:outlineLvl w:val="1"/>
    </w:pPr>
    <w:rPr>
      <w:rFonts w:asciiTheme="majorHAnsi" w:eastAsiaTheme="majorEastAsia" w:hAnsiTheme="majorHAnsi" w:cstheme="majorBidi"/>
      <w:b/>
      <w:color w:val="4472C4" w:themeColor="accent1"/>
      <w:sz w:val="36"/>
      <w:szCs w:val="26"/>
    </w:rPr>
  </w:style>
  <w:style w:type="paragraph" w:styleId="Heading3">
    <w:name w:val="heading 3"/>
    <w:basedOn w:val="Normal"/>
    <w:next w:val="Normal"/>
    <w:link w:val="Heading3Char"/>
    <w:uiPriority w:val="9"/>
    <w:semiHidden/>
    <w:unhideWhenUsed/>
    <w:qFormat/>
    <w:rsid w:val="00E938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209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446F4"/>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46F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6F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verknpfung">
    <w:name w:val="Internetverknüpfung"/>
    <w:basedOn w:val="DefaultParagraphFont"/>
    <w:uiPriority w:val="99"/>
    <w:unhideWhenUsed/>
    <w:rsid w:val="00D10509"/>
    <w:rPr>
      <w:color w:val="0563C1" w:themeColor="hyperlink"/>
      <w:u w:val="single"/>
    </w:rPr>
  </w:style>
  <w:style w:type="character" w:customStyle="1" w:styleId="UnresolvedMention1">
    <w:name w:val="Unresolved Mention1"/>
    <w:basedOn w:val="DefaultParagraphFont"/>
    <w:uiPriority w:val="99"/>
    <w:semiHidden/>
    <w:unhideWhenUsed/>
    <w:qFormat/>
    <w:rsid w:val="00D10509"/>
    <w:rPr>
      <w:color w:val="605E5C"/>
      <w:shd w:val="clear" w:color="auto" w:fill="E1DFDD"/>
    </w:rPr>
  </w:style>
  <w:style w:type="character" w:customStyle="1" w:styleId="HeaderChar">
    <w:name w:val="Header Char"/>
    <w:basedOn w:val="DefaultParagraphFont"/>
    <w:link w:val="Header"/>
    <w:uiPriority w:val="99"/>
    <w:qFormat/>
    <w:rsid w:val="001E378E"/>
  </w:style>
  <w:style w:type="character" w:customStyle="1" w:styleId="FooterChar">
    <w:name w:val="Footer Char"/>
    <w:basedOn w:val="DefaultParagraphFont"/>
    <w:link w:val="Footer"/>
    <w:uiPriority w:val="99"/>
    <w:qFormat/>
    <w:rsid w:val="001E378E"/>
  </w:style>
  <w:style w:type="character" w:customStyle="1" w:styleId="IntenseQuoteChar">
    <w:name w:val="Intense Quote Char"/>
    <w:basedOn w:val="DefaultParagraphFont"/>
    <w:link w:val="IntenseQuote"/>
    <w:uiPriority w:val="30"/>
    <w:qFormat/>
    <w:rsid w:val="00F93648"/>
    <w:rPr>
      <w:i/>
      <w:iCs/>
      <w:color w:val="4472C4" w:themeColor="accent1"/>
    </w:rPr>
  </w:style>
  <w:style w:type="character" w:customStyle="1" w:styleId="Heading1Char">
    <w:name w:val="Heading 1 Char"/>
    <w:basedOn w:val="DefaultParagraphFont"/>
    <w:link w:val="Heading1"/>
    <w:uiPriority w:val="9"/>
    <w:qFormat/>
    <w:rsid w:val="004B0FE5"/>
    <w:rPr>
      <w:rFonts w:asciiTheme="majorHAnsi" w:eastAsiaTheme="majorEastAsia" w:hAnsiTheme="majorHAnsi" w:cstheme="majorBidi"/>
      <w:b/>
      <w:caps/>
      <w:color w:val="4472C4" w:themeColor="accent1"/>
      <w:sz w:val="40"/>
      <w:szCs w:val="32"/>
      <w:lang w:val="de-CH"/>
    </w:rPr>
  </w:style>
  <w:style w:type="character" w:customStyle="1" w:styleId="Heading2Char">
    <w:name w:val="Heading 2 Char"/>
    <w:basedOn w:val="DefaultParagraphFont"/>
    <w:link w:val="Heading2"/>
    <w:uiPriority w:val="9"/>
    <w:qFormat/>
    <w:rsid w:val="004B0FE5"/>
    <w:rPr>
      <w:rFonts w:asciiTheme="majorHAnsi" w:eastAsiaTheme="majorEastAsia" w:hAnsiTheme="majorHAnsi" w:cstheme="majorBidi"/>
      <w:b/>
      <w:color w:val="4472C4" w:themeColor="accent1"/>
      <w:sz w:val="36"/>
      <w:szCs w:val="26"/>
      <w:lang w:val="de-CH"/>
    </w:rPr>
  </w:style>
  <w:style w:type="character" w:customStyle="1" w:styleId="Heading3Char">
    <w:name w:val="Heading 3 Char"/>
    <w:basedOn w:val="DefaultParagraphFont"/>
    <w:link w:val="Heading3"/>
    <w:uiPriority w:val="9"/>
    <w:qFormat/>
    <w:rsid w:val="00E9383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qFormat/>
    <w:rsid w:val="00CE5DA9"/>
    <w:rPr>
      <w:sz w:val="16"/>
      <w:szCs w:val="16"/>
    </w:rPr>
  </w:style>
  <w:style w:type="character" w:customStyle="1" w:styleId="CommentTextChar">
    <w:name w:val="Comment Text Char"/>
    <w:basedOn w:val="DefaultParagraphFont"/>
    <w:link w:val="CommentText"/>
    <w:uiPriority w:val="99"/>
    <w:qFormat/>
    <w:rsid w:val="00CE5DA9"/>
    <w:rPr>
      <w:sz w:val="20"/>
      <w:szCs w:val="20"/>
    </w:rPr>
  </w:style>
  <w:style w:type="character" w:customStyle="1" w:styleId="CommentSubjectChar">
    <w:name w:val="Comment Subject Char"/>
    <w:basedOn w:val="CommentTextChar"/>
    <w:link w:val="CommentSubject"/>
    <w:uiPriority w:val="99"/>
    <w:semiHidden/>
    <w:qFormat/>
    <w:rsid w:val="00CE5DA9"/>
    <w:rPr>
      <w:b/>
      <w:bCs/>
      <w:sz w:val="20"/>
      <w:szCs w:val="20"/>
    </w:rPr>
  </w:style>
  <w:style w:type="character" w:customStyle="1" w:styleId="BalloonTextChar">
    <w:name w:val="Balloon Text Char"/>
    <w:basedOn w:val="DefaultParagraphFont"/>
    <w:link w:val="BalloonText"/>
    <w:uiPriority w:val="99"/>
    <w:semiHidden/>
    <w:qFormat/>
    <w:rsid w:val="00CE5DA9"/>
    <w:rPr>
      <w:rFonts w:ascii="Segoe UI" w:hAnsi="Segoe UI" w:cs="Segoe UI"/>
      <w:sz w:val="18"/>
      <w:szCs w:val="18"/>
    </w:rPr>
  </w:style>
  <w:style w:type="character" w:customStyle="1" w:styleId="Heading4Char">
    <w:name w:val="Heading 4 Char"/>
    <w:basedOn w:val="DefaultParagraphFont"/>
    <w:link w:val="Heading4"/>
    <w:uiPriority w:val="9"/>
    <w:semiHidden/>
    <w:qFormat/>
    <w:rsid w:val="00320904"/>
    <w:rPr>
      <w:rFonts w:asciiTheme="majorHAnsi" w:eastAsiaTheme="majorEastAsia" w:hAnsiTheme="majorHAnsi" w:cstheme="majorBidi"/>
      <w:i/>
      <w:iCs/>
      <w:color w:val="2F5496" w:themeColor="accent1" w:themeShade="BF"/>
      <w:lang w:val="de-CH"/>
    </w:rPr>
  </w:style>
  <w:style w:type="character" w:customStyle="1" w:styleId="ListLabel1">
    <w:name w:val="ListLabel 1"/>
    <w:qFormat/>
    <w:rPr>
      <w:rFonts w:eastAsia="Noto Sans Symbols" w:cs="Noto Sans Symbols"/>
    </w:rPr>
  </w:style>
  <w:style w:type="character" w:customStyle="1" w:styleId="ListLabel2">
    <w:name w:val="ListLabel 2"/>
    <w:qFormat/>
    <w:rPr>
      <w:rFonts w:eastAsia="Courier New" w:cs="Courier New"/>
    </w:rPr>
  </w:style>
  <w:style w:type="character" w:customStyle="1" w:styleId="ListLabel3">
    <w:name w:val="ListLabel 3"/>
    <w:qFormat/>
    <w:rPr>
      <w:rFonts w:eastAsia="Noto Sans Symbols" w:cs="Noto Sans Symbols"/>
    </w:rPr>
  </w:style>
  <w:style w:type="character" w:customStyle="1" w:styleId="ListLabel4">
    <w:name w:val="ListLabel 4"/>
    <w:qFormat/>
    <w:rPr>
      <w:rFonts w:eastAsia="Noto Sans Symbols" w:cs="Noto Sans Symbols"/>
    </w:rPr>
  </w:style>
  <w:style w:type="character" w:customStyle="1" w:styleId="ListLabel5">
    <w:name w:val="ListLabel 5"/>
    <w:qFormat/>
    <w:rPr>
      <w:rFonts w:eastAsia="Courier New" w:cs="Courier New"/>
    </w:rPr>
  </w:style>
  <w:style w:type="character" w:customStyle="1" w:styleId="ListLabel6">
    <w:name w:val="ListLabel 6"/>
    <w:qFormat/>
    <w:rPr>
      <w:rFonts w:eastAsia="Noto Sans Symbols" w:cs="Noto Sans Symbols"/>
    </w:rPr>
  </w:style>
  <w:style w:type="character" w:customStyle="1" w:styleId="ListLabel7">
    <w:name w:val="ListLabel 7"/>
    <w:qFormat/>
    <w:rPr>
      <w:rFonts w:eastAsia="Noto Sans Symbols" w:cs="Noto Sans Symbols"/>
    </w:rPr>
  </w:style>
  <w:style w:type="character" w:customStyle="1" w:styleId="ListLabel8">
    <w:name w:val="ListLabel 8"/>
    <w:qFormat/>
    <w:rPr>
      <w:rFonts w:eastAsia="Courier New" w:cs="Courier New"/>
    </w:rPr>
  </w:style>
  <w:style w:type="character" w:customStyle="1" w:styleId="ListLabel9">
    <w:name w:val="ListLabel 9"/>
    <w:qFormat/>
    <w:rPr>
      <w:rFonts w:eastAsia="Noto Sans Symbols" w:cs="Noto Sans Symbols"/>
    </w:rPr>
  </w:style>
  <w:style w:type="character" w:customStyle="1" w:styleId="ListLabel10">
    <w:name w:val="ListLabel 10"/>
    <w:qFormat/>
    <w:rPr>
      <w:rFonts w:eastAsia="Noto Sans Symbols" w:cs="Noto Sans Symbols"/>
    </w:rPr>
  </w:style>
  <w:style w:type="character" w:customStyle="1" w:styleId="ListLabel11">
    <w:name w:val="ListLabel 11"/>
    <w:qFormat/>
    <w:rPr>
      <w:rFonts w:eastAsia="Courier New" w:cs="Courier New"/>
    </w:rPr>
  </w:style>
  <w:style w:type="character" w:customStyle="1" w:styleId="ListLabel12">
    <w:name w:val="ListLabel 12"/>
    <w:qFormat/>
    <w:rPr>
      <w:rFonts w:eastAsia="Noto Sans Symbols" w:cs="Noto Sans Symbols"/>
    </w:rPr>
  </w:style>
  <w:style w:type="character" w:customStyle="1" w:styleId="ListLabel13">
    <w:name w:val="ListLabel 13"/>
    <w:qFormat/>
    <w:rPr>
      <w:rFonts w:eastAsia="Noto Sans Symbols" w:cs="Noto Sans Symbols"/>
    </w:rPr>
  </w:style>
  <w:style w:type="character" w:customStyle="1" w:styleId="ListLabel14">
    <w:name w:val="ListLabel 14"/>
    <w:qFormat/>
    <w:rPr>
      <w:rFonts w:eastAsia="Courier New" w:cs="Courier New"/>
    </w:rPr>
  </w:style>
  <w:style w:type="character" w:customStyle="1" w:styleId="ListLabel15">
    <w:name w:val="ListLabel 15"/>
    <w:qFormat/>
    <w:rPr>
      <w:rFonts w:eastAsia="Noto Sans Symbols" w:cs="Noto Sans Symbols"/>
    </w:rPr>
  </w:style>
  <w:style w:type="character" w:customStyle="1" w:styleId="ListLabel16">
    <w:name w:val="ListLabel 16"/>
    <w:qFormat/>
    <w:rPr>
      <w:rFonts w:eastAsia="Noto Sans Symbols" w:cs="Noto Sans Symbols"/>
    </w:rPr>
  </w:style>
  <w:style w:type="character" w:customStyle="1" w:styleId="ListLabel17">
    <w:name w:val="ListLabel 17"/>
    <w:qFormat/>
    <w:rPr>
      <w:rFonts w:eastAsia="Courier New" w:cs="Courier New"/>
    </w:rPr>
  </w:style>
  <w:style w:type="character" w:customStyle="1" w:styleId="ListLabel18">
    <w:name w:val="ListLabel 18"/>
    <w:qFormat/>
    <w:rPr>
      <w:rFonts w:eastAsia="Noto Sans Symbols" w:cs="Noto Sans Symbols"/>
    </w:rPr>
  </w:style>
  <w:style w:type="character" w:customStyle="1" w:styleId="ListLabel19">
    <w:name w:val="ListLabel 19"/>
    <w:qFormat/>
  </w:style>
  <w:style w:type="character" w:customStyle="1" w:styleId="Verzeichnissprung">
    <w:name w:val="Verzeichnissprung"/>
    <w:qFormat/>
  </w:style>
  <w:style w:type="paragraph" w:customStyle="1" w:styleId="berschrift">
    <w:name w:val="Überschrift"/>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Verzeichnis">
    <w:name w:val="Verzeichnis"/>
    <w:basedOn w:val="Normal"/>
    <w:qFormat/>
    <w:pPr>
      <w:suppressLineNumbers/>
    </w:pPr>
    <w:rPr>
      <w:rFonts w:cs="Lohit Devanagari"/>
    </w:r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1E378E"/>
    <w:pPr>
      <w:tabs>
        <w:tab w:val="center" w:pos="4513"/>
        <w:tab w:val="right" w:pos="9026"/>
      </w:tabs>
      <w:spacing w:after="0" w:line="240" w:lineRule="auto"/>
    </w:pPr>
  </w:style>
  <w:style w:type="paragraph" w:styleId="Footer">
    <w:name w:val="footer"/>
    <w:basedOn w:val="Normal"/>
    <w:link w:val="FooterChar"/>
    <w:uiPriority w:val="99"/>
    <w:unhideWhenUsed/>
    <w:rsid w:val="001E378E"/>
    <w:pPr>
      <w:tabs>
        <w:tab w:val="center" w:pos="4513"/>
        <w:tab w:val="right" w:pos="9026"/>
      </w:tabs>
      <w:spacing w:after="0" w:line="240" w:lineRule="auto"/>
    </w:pPr>
  </w:style>
  <w:style w:type="paragraph" w:styleId="IntenseQuote">
    <w:name w:val="Intense Quote"/>
    <w:basedOn w:val="Normal"/>
    <w:next w:val="Normal"/>
    <w:link w:val="IntenseQuoteChar"/>
    <w:uiPriority w:val="30"/>
    <w:qFormat/>
    <w:rsid w:val="00F93648"/>
    <w:pPr>
      <w:keepNext/>
      <w:keepLines/>
      <w:pBdr>
        <w:top w:val="single" w:sz="4" w:space="10" w:color="4472C4"/>
        <w:left w:val="single" w:sz="4" w:space="4" w:color="4472C4"/>
        <w:bottom w:val="single" w:sz="4" w:space="10" w:color="4472C4"/>
        <w:right w:val="single" w:sz="4" w:space="4" w:color="4472C4"/>
      </w:pBdr>
      <w:spacing w:before="360" w:after="360"/>
    </w:pPr>
    <w:rPr>
      <w:i/>
      <w:iCs/>
      <w:color w:val="4472C4" w:themeColor="accent1"/>
    </w:rPr>
  </w:style>
  <w:style w:type="paragraph" w:customStyle="1" w:styleId="Rtsel">
    <w:name w:val="Rätsel"/>
    <w:basedOn w:val="Normal"/>
    <w:qFormat/>
    <w:rsid w:val="00BB2E0D"/>
    <w:pPr>
      <w:keepNext/>
      <w:keepLines/>
      <w:spacing w:after="120"/>
    </w:pPr>
    <w:rPr>
      <w:b/>
      <w:color w:val="4472C4" w:themeColor="accent1"/>
      <w:sz w:val="24"/>
    </w:rPr>
  </w:style>
  <w:style w:type="paragraph" w:styleId="ListParagraph">
    <w:name w:val="List Paragraph"/>
    <w:basedOn w:val="Normal"/>
    <w:uiPriority w:val="34"/>
    <w:qFormat/>
    <w:rsid w:val="009508E3"/>
    <w:pPr>
      <w:ind w:left="720"/>
      <w:contextualSpacing/>
    </w:pPr>
  </w:style>
  <w:style w:type="paragraph" w:styleId="CommentText">
    <w:name w:val="annotation text"/>
    <w:basedOn w:val="Normal"/>
    <w:link w:val="CommentTextChar"/>
    <w:uiPriority w:val="99"/>
    <w:unhideWhenUsed/>
    <w:qFormat/>
    <w:rsid w:val="00CE5DA9"/>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CE5DA9"/>
    <w:rPr>
      <w:b/>
      <w:bCs/>
    </w:rPr>
  </w:style>
  <w:style w:type="paragraph" w:styleId="BalloonText">
    <w:name w:val="Balloon Text"/>
    <w:basedOn w:val="Normal"/>
    <w:link w:val="BalloonTextChar"/>
    <w:uiPriority w:val="99"/>
    <w:semiHidden/>
    <w:unhideWhenUsed/>
    <w:qFormat/>
    <w:rsid w:val="00CE5DA9"/>
    <w:pPr>
      <w:spacing w:after="0" w:line="240" w:lineRule="auto"/>
    </w:pPr>
    <w:rPr>
      <w:rFonts w:ascii="Segoe UI" w:hAnsi="Segoe UI" w:cs="Segoe UI"/>
      <w:sz w:val="18"/>
      <w:szCs w:val="18"/>
    </w:rPr>
  </w:style>
  <w:style w:type="paragraph" w:customStyle="1" w:styleId="Standard1">
    <w:name w:val="Standard1"/>
    <w:qFormat/>
    <w:rsid w:val="004A173B"/>
    <w:pPr>
      <w:suppressAutoHyphens/>
      <w:textAlignment w:val="baseline"/>
    </w:pPr>
    <w:rPr>
      <w:rFonts w:ascii="Liberation Serif" w:eastAsia="Noto Serif CJK SC" w:hAnsi="Liberation Serif" w:cs="Lohit Devanagari"/>
      <w:kern w:val="2"/>
      <w:sz w:val="24"/>
      <w:szCs w:val="24"/>
      <w:lang w:eastAsia="zh-CN" w:bidi="hi-IN"/>
    </w:rPr>
  </w:style>
  <w:style w:type="paragraph" w:customStyle="1" w:styleId="Textbody">
    <w:name w:val="Text body"/>
    <w:basedOn w:val="Standard1"/>
    <w:qFormat/>
    <w:rsid w:val="004A173B"/>
    <w:pPr>
      <w:spacing w:after="140" w:line="276" w:lineRule="auto"/>
    </w:pPr>
  </w:style>
  <w:style w:type="paragraph" w:customStyle="1" w:styleId="Zitat1">
    <w:name w:val="Zitat1"/>
    <w:basedOn w:val="Standard1"/>
    <w:qFormat/>
    <w:rsid w:val="004A173B"/>
    <w:pPr>
      <w:spacing w:after="283"/>
      <w:ind w:left="567" w:right="567"/>
    </w:pPr>
  </w:style>
  <w:style w:type="paragraph" w:styleId="TOCHeading">
    <w:name w:val="TOC Heading"/>
    <w:basedOn w:val="Heading1"/>
    <w:next w:val="Normal"/>
    <w:uiPriority w:val="39"/>
    <w:unhideWhenUsed/>
    <w:qFormat/>
    <w:rsid w:val="009341E2"/>
    <w:rPr>
      <w:lang w:val="en-US"/>
    </w:rPr>
  </w:style>
  <w:style w:type="paragraph" w:styleId="TOC1">
    <w:name w:val="toc 1"/>
    <w:basedOn w:val="Normal"/>
    <w:next w:val="Normal"/>
    <w:autoRedefine/>
    <w:uiPriority w:val="39"/>
    <w:unhideWhenUsed/>
    <w:rsid w:val="008F1AFD"/>
    <w:pPr>
      <w:tabs>
        <w:tab w:val="right" w:leader="dot" w:pos="8931"/>
      </w:tabs>
      <w:spacing w:after="100"/>
    </w:pPr>
  </w:style>
  <w:style w:type="paragraph" w:styleId="TOC2">
    <w:name w:val="toc 2"/>
    <w:basedOn w:val="Normal"/>
    <w:next w:val="Normal"/>
    <w:autoRedefine/>
    <w:uiPriority w:val="39"/>
    <w:unhideWhenUsed/>
    <w:rsid w:val="008F1AFD"/>
    <w:pPr>
      <w:tabs>
        <w:tab w:val="right" w:leader="dot" w:pos="8931"/>
      </w:tabs>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Rahmeninhalt">
    <w:name w:val="Rahmeninhalt"/>
    <w:basedOn w:val="Normal"/>
    <w:qFormat/>
  </w:style>
  <w:style w:type="paragraph" w:customStyle="1" w:styleId="Tabelleninhalt">
    <w:name w:val="Tabelleninhalt"/>
    <w:basedOn w:val="Normal"/>
    <w:qFormat/>
    <w:pPr>
      <w:suppressLineNumbers/>
    </w:pPr>
  </w:style>
  <w:style w:type="paragraph" w:customStyle="1" w:styleId="Tabellenberschrift">
    <w:name w:val="Tabellenüberschrift"/>
    <w:basedOn w:val="Tabelleninhalt"/>
    <w:qFormat/>
    <w:pPr>
      <w:jc w:val="center"/>
    </w:pPr>
    <w:rPr>
      <w:b/>
      <w:bCs/>
    </w:rPr>
  </w:style>
  <w:style w:type="table" w:styleId="TableGrid">
    <w:name w:val="Table Grid"/>
    <w:basedOn w:val="TableNormal"/>
    <w:uiPriority w:val="39"/>
    <w:rsid w:val="004D19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2F32F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47DA9"/>
    <w:rPr>
      <w:color w:val="0563C1" w:themeColor="hyperlink"/>
      <w:u w:val="single"/>
    </w:rPr>
  </w:style>
  <w:style w:type="paragraph" w:styleId="Revision">
    <w:name w:val="Revision"/>
    <w:hidden/>
    <w:uiPriority w:val="99"/>
    <w:semiHidden/>
    <w:rsid w:val="009908E7"/>
  </w:style>
  <w:style w:type="paragraph" w:styleId="Bibliography">
    <w:name w:val="Bibliography"/>
    <w:basedOn w:val="Normal"/>
    <w:next w:val="Normal"/>
    <w:uiPriority w:val="37"/>
    <w:semiHidden/>
    <w:unhideWhenUsed/>
    <w:rsid w:val="00D446F4"/>
  </w:style>
  <w:style w:type="paragraph" w:styleId="BlockText">
    <w:name w:val="Block Text"/>
    <w:basedOn w:val="Normal"/>
    <w:uiPriority w:val="99"/>
    <w:semiHidden/>
    <w:unhideWhenUsed/>
    <w:rsid w:val="00D446F4"/>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uiPriority w:val="99"/>
    <w:semiHidden/>
    <w:unhideWhenUsed/>
    <w:rsid w:val="00D446F4"/>
    <w:pPr>
      <w:spacing w:after="120" w:line="480" w:lineRule="auto"/>
    </w:pPr>
  </w:style>
  <w:style w:type="character" w:customStyle="1" w:styleId="BodyText2Char">
    <w:name w:val="Body Text 2 Char"/>
    <w:basedOn w:val="DefaultParagraphFont"/>
    <w:link w:val="BodyText2"/>
    <w:uiPriority w:val="99"/>
    <w:semiHidden/>
    <w:rsid w:val="00D446F4"/>
  </w:style>
  <w:style w:type="paragraph" w:styleId="BodyText3">
    <w:name w:val="Body Text 3"/>
    <w:basedOn w:val="Normal"/>
    <w:link w:val="BodyText3Char"/>
    <w:uiPriority w:val="99"/>
    <w:semiHidden/>
    <w:unhideWhenUsed/>
    <w:rsid w:val="00D446F4"/>
    <w:pPr>
      <w:spacing w:after="120"/>
    </w:pPr>
    <w:rPr>
      <w:sz w:val="16"/>
      <w:szCs w:val="16"/>
    </w:rPr>
  </w:style>
  <w:style w:type="character" w:customStyle="1" w:styleId="BodyText3Char">
    <w:name w:val="Body Text 3 Char"/>
    <w:basedOn w:val="DefaultParagraphFont"/>
    <w:link w:val="BodyText3"/>
    <w:uiPriority w:val="99"/>
    <w:semiHidden/>
    <w:rsid w:val="00D446F4"/>
    <w:rPr>
      <w:sz w:val="16"/>
      <w:szCs w:val="16"/>
    </w:rPr>
  </w:style>
  <w:style w:type="paragraph" w:styleId="BodyTextFirstIndent">
    <w:name w:val="Body Text First Indent"/>
    <w:basedOn w:val="BodyText"/>
    <w:link w:val="BodyTextFirstIndentChar"/>
    <w:uiPriority w:val="99"/>
    <w:semiHidden/>
    <w:unhideWhenUsed/>
    <w:rsid w:val="00D446F4"/>
    <w:pPr>
      <w:spacing w:after="160" w:line="259" w:lineRule="auto"/>
      <w:ind w:firstLine="360"/>
    </w:pPr>
  </w:style>
  <w:style w:type="character" w:customStyle="1" w:styleId="BodyTextChar">
    <w:name w:val="Body Text Char"/>
    <w:basedOn w:val="DefaultParagraphFont"/>
    <w:link w:val="BodyText"/>
    <w:rsid w:val="00D446F4"/>
  </w:style>
  <w:style w:type="character" w:customStyle="1" w:styleId="BodyTextFirstIndentChar">
    <w:name w:val="Body Text First Indent Char"/>
    <w:basedOn w:val="BodyTextChar"/>
    <w:link w:val="BodyTextFirstIndent"/>
    <w:uiPriority w:val="99"/>
    <w:semiHidden/>
    <w:rsid w:val="00D446F4"/>
  </w:style>
  <w:style w:type="paragraph" w:styleId="BodyTextIndent">
    <w:name w:val="Body Text Indent"/>
    <w:basedOn w:val="Normal"/>
    <w:link w:val="BodyTextIndentChar"/>
    <w:uiPriority w:val="99"/>
    <w:semiHidden/>
    <w:unhideWhenUsed/>
    <w:rsid w:val="00D446F4"/>
    <w:pPr>
      <w:spacing w:after="120"/>
      <w:ind w:left="283"/>
    </w:pPr>
  </w:style>
  <w:style w:type="character" w:customStyle="1" w:styleId="BodyTextIndentChar">
    <w:name w:val="Body Text Indent Char"/>
    <w:basedOn w:val="DefaultParagraphFont"/>
    <w:link w:val="BodyTextIndent"/>
    <w:uiPriority w:val="99"/>
    <w:semiHidden/>
    <w:rsid w:val="00D446F4"/>
  </w:style>
  <w:style w:type="paragraph" w:styleId="BodyTextFirstIndent2">
    <w:name w:val="Body Text First Indent 2"/>
    <w:basedOn w:val="BodyTextIndent"/>
    <w:link w:val="BodyTextFirstIndent2Char"/>
    <w:uiPriority w:val="99"/>
    <w:semiHidden/>
    <w:unhideWhenUsed/>
    <w:rsid w:val="00D446F4"/>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D446F4"/>
  </w:style>
  <w:style w:type="paragraph" w:styleId="BodyTextIndent2">
    <w:name w:val="Body Text Indent 2"/>
    <w:basedOn w:val="Normal"/>
    <w:link w:val="BodyTextIndent2Char"/>
    <w:uiPriority w:val="99"/>
    <w:semiHidden/>
    <w:unhideWhenUsed/>
    <w:rsid w:val="00D446F4"/>
    <w:pPr>
      <w:spacing w:after="120" w:line="480" w:lineRule="auto"/>
      <w:ind w:left="283"/>
    </w:pPr>
  </w:style>
  <w:style w:type="character" w:customStyle="1" w:styleId="BodyTextIndent2Char">
    <w:name w:val="Body Text Indent 2 Char"/>
    <w:basedOn w:val="DefaultParagraphFont"/>
    <w:link w:val="BodyTextIndent2"/>
    <w:uiPriority w:val="99"/>
    <w:semiHidden/>
    <w:rsid w:val="00D446F4"/>
  </w:style>
  <w:style w:type="paragraph" w:styleId="BodyTextIndent3">
    <w:name w:val="Body Text Indent 3"/>
    <w:basedOn w:val="Normal"/>
    <w:link w:val="BodyTextIndent3Char"/>
    <w:uiPriority w:val="99"/>
    <w:semiHidden/>
    <w:unhideWhenUsed/>
    <w:rsid w:val="00D446F4"/>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D446F4"/>
    <w:rPr>
      <w:sz w:val="16"/>
      <w:szCs w:val="16"/>
    </w:rPr>
  </w:style>
  <w:style w:type="paragraph" w:styleId="Closing">
    <w:name w:val="Closing"/>
    <w:basedOn w:val="Normal"/>
    <w:link w:val="ClosingChar"/>
    <w:uiPriority w:val="99"/>
    <w:semiHidden/>
    <w:unhideWhenUsed/>
    <w:rsid w:val="00D446F4"/>
    <w:pPr>
      <w:spacing w:after="0" w:line="240" w:lineRule="auto"/>
      <w:ind w:left="4252"/>
    </w:pPr>
  </w:style>
  <w:style w:type="character" w:customStyle="1" w:styleId="ClosingChar">
    <w:name w:val="Closing Char"/>
    <w:basedOn w:val="DefaultParagraphFont"/>
    <w:link w:val="Closing"/>
    <w:uiPriority w:val="99"/>
    <w:semiHidden/>
    <w:rsid w:val="00D446F4"/>
  </w:style>
  <w:style w:type="paragraph" w:styleId="Date">
    <w:name w:val="Date"/>
    <w:basedOn w:val="Normal"/>
    <w:next w:val="Normal"/>
    <w:link w:val="DateChar"/>
    <w:uiPriority w:val="99"/>
    <w:semiHidden/>
    <w:unhideWhenUsed/>
    <w:rsid w:val="00D446F4"/>
  </w:style>
  <w:style w:type="character" w:customStyle="1" w:styleId="DateChar">
    <w:name w:val="Date Char"/>
    <w:basedOn w:val="DefaultParagraphFont"/>
    <w:link w:val="Date"/>
    <w:uiPriority w:val="99"/>
    <w:semiHidden/>
    <w:rsid w:val="00D446F4"/>
  </w:style>
  <w:style w:type="paragraph" w:styleId="DocumentMap">
    <w:name w:val="Document Map"/>
    <w:basedOn w:val="Normal"/>
    <w:link w:val="DocumentMapChar"/>
    <w:uiPriority w:val="99"/>
    <w:semiHidden/>
    <w:unhideWhenUsed/>
    <w:rsid w:val="00D446F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D446F4"/>
    <w:rPr>
      <w:rFonts w:ascii="Segoe UI" w:hAnsi="Segoe UI" w:cs="Segoe UI"/>
      <w:sz w:val="16"/>
      <w:szCs w:val="16"/>
    </w:rPr>
  </w:style>
  <w:style w:type="paragraph" w:styleId="E-mailSignature">
    <w:name w:val="E-mail Signature"/>
    <w:basedOn w:val="Normal"/>
    <w:link w:val="E-mailSignatureChar"/>
    <w:uiPriority w:val="99"/>
    <w:semiHidden/>
    <w:unhideWhenUsed/>
    <w:rsid w:val="00D446F4"/>
    <w:pPr>
      <w:spacing w:after="0" w:line="240" w:lineRule="auto"/>
    </w:pPr>
  </w:style>
  <w:style w:type="character" w:customStyle="1" w:styleId="E-mailSignatureChar">
    <w:name w:val="E-mail Signature Char"/>
    <w:basedOn w:val="DefaultParagraphFont"/>
    <w:link w:val="E-mailSignature"/>
    <w:uiPriority w:val="99"/>
    <w:semiHidden/>
    <w:rsid w:val="00D446F4"/>
  </w:style>
  <w:style w:type="paragraph" w:styleId="EndnoteText">
    <w:name w:val="endnote text"/>
    <w:basedOn w:val="Normal"/>
    <w:link w:val="EndnoteTextChar"/>
    <w:uiPriority w:val="99"/>
    <w:semiHidden/>
    <w:unhideWhenUsed/>
    <w:rsid w:val="00D446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46F4"/>
    <w:rPr>
      <w:sz w:val="20"/>
      <w:szCs w:val="20"/>
    </w:rPr>
  </w:style>
  <w:style w:type="paragraph" w:styleId="EnvelopeAddress">
    <w:name w:val="envelope address"/>
    <w:basedOn w:val="Normal"/>
    <w:uiPriority w:val="99"/>
    <w:semiHidden/>
    <w:unhideWhenUsed/>
    <w:rsid w:val="00D446F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446F4"/>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D446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46F4"/>
    <w:rPr>
      <w:sz w:val="20"/>
      <w:szCs w:val="20"/>
    </w:rPr>
  </w:style>
  <w:style w:type="character" w:customStyle="1" w:styleId="Heading7Char">
    <w:name w:val="Heading 7 Char"/>
    <w:basedOn w:val="DefaultParagraphFont"/>
    <w:link w:val="Heading7"/>
    <w:uiPriority w:val="9"/>
    <w:semiHidden/>
    <w:rsid w:val="00D446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446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46F4"/>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D446F4"/>
    <w:pPr>
      <w:spacing w:after="0" w:line="240" w:lineRule="auto"/>
    </w:pPr>
    <w:rPr>
      <w:i/>
      <w:iCs/>
    </w:rPr>
  </w:style>
  <w:style w:type="character" w:customStyle="1" w:styleId="HTMLAddressChar">
    <w:name w:val="HTML Address Char"/>
    <w:basedOn w:val="DefaultParagraphFont"/>
    <w:link w:val="HTMLAddress"/>
    <w:uiPriority w:val="99"/>
    <w:semiHidden/>
    <w:rsid w:val="00D446F4"/>
    <w:rPr>
      <w:i/>
      <w:iCs/>
    </w:rPr>
  </w:style>
  <w:style w:type="paragraph" w:styleId="HTMLPreformatted">
    <w:name w:val="HTML Preformatted"/>
    <w:basedOn w:val="Normal"/>
    <w:link w:val="HTMLPreformattedChar"/>
    <w:uiPriority w:val="99"/>
    <w:semiHidden/>
    <w:unhideWhenUsed/>
    <w:rsid w:val="00D446F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46F4"/>
    <w:rPr>
      <w:rFonts w:ascii="Consolas" w:hAnsi="Consolas"/>
      <w:sz w:val="20"/>
      <w:szCs w:val="20"/>
    </w:rPr>
  </w:style>
  <w:style w:type="paragraph" w:styleId="Index1">
    <w:name w:val="index 1"/>
    <w:basedOn w:val="Normal"/>
    <w:next w:val="Normal"/>
    <w:autoRedefine/>
    <w:uiPriority w:val="99"/>
    <w:semiHidden/>
    <w:unhideWhenUsed/>
    <w:rsid w:val="00D446F4"/>
    <w:pPr>
      <w:spacing w:after="0" w:line="240" w:lineRule="auto"/>
      <w:ind w:left="220" w:hanging="220"/>
    </w:pPr>
  </w:style>
  <w:style w:type="paragraph" w:styleId="Index2">
    <w:name w:val="index 2"/>
    <w:basedOn w:val="Normal"/>
    <w:next w:val="Normal"/>
    <w:autoRedefine/>
    <w:uiPriority w:val="99"/>
    <w:semiHidden/>
    <w:unhideWhenUsed/>
    <w:rsid w:val="00D446F4"/>
    <w:pPr>
      <w:spacing w:after="0" w:line="240" w:lineRule="auto"/>
      <w:ind w:left="440" w:hanging="220"/>
    </w:pPr>
  </w:style>
  <w:style w:type="paragraph" w:styleId="Index3">
    <w:name w:val="index 3"/>
    <w:basedOn w:val="Normal"/>
    <w:next w:val="Normal"/>
    <w:autoRedefine/>
    <w:uiPriority w:val="99"/>
    <w:semiHidden/>
    <w:unhideWhenUsed/>
    <w:rsid w:val="00D446F4"/>
    <w:pPr>
      <w:spacing w:after="0" w:line="240" w:lineRule="auto"/>
      <w:ind w:left="660" w:hanging="220"/>
    </w:pPr>
  </w:style>
  <w:style w:type="paragraph" w:styleId="Index4">
    <w:name w:val="index 4"/>
    <w:basedOn w:val="Normal"/>
    <w:next w:val="Normal"/>
    <w:autoRedefine/>
    <w:uiPriority w:val="99"/>
    <w:semiHidden/>
    <w:unhideWhenUsed/>
    <w:rsid w:val="00D446F4"/>
    <w:pPr>
      <w:spacing w:after="0" w:line="240" w:lineRule="auto"/>
      <w:ind w:left="880" w:hanging="220"/>
    </w:pPr>
  </w:style>
  <w:style w:type="paragraph" w:styleId="Index5">
    <w:name w:val="index 5"/>
    <w:basedOn w:val="Normal"/>
    <w:next w:val="Normal"/>
    <w:autoRedefine/>
    <w:uiPriority w:val="99"/>
    <w:semiHidden/>
    <w:unhideWhenUsed/>
    <w:rsid w:val="00D446F4"/>
    <w:pPr>
      <w:spacing w:after="0" w:line="240" w:lineRule="auto"/>
      <w:ind w:left="1100" w:hanging="220"/>
    </w:pPr>
  </w:style>
  <w:style w:type="paragraph" w:styleId="Index6">
    <w:name w:val="index 6"/>
    <w:basedOn w:val="Normal"/>
    <w:next w:val="Normal"/>
    <w:autoRedefine/>
    <w:uiPriority w:val="99"/>
    <w:semiHidden/>
    <w:unhideWhenUsed/>
    <w:rsid w:val="00D446F4"/>
    <w:pPr>
      <w:spacing w:after="0" w:line="240" w:lineRule="auto"/>
      <w:ind w:left="1320" w:hanging="220"/>
    </w:pPr>
  </w:style>
  <w:style w:type="paragraph" w:styleId="Index7">
    <w:name w:val="index 7"/>
    <w:basedOn w:val="Normal"/>
    <w:next w:val="Normal"/>
    <w:autoRedefine/>
    <w:uiPriority w:val="99"/>
    <w:semiHidden/>
    <w:unhideWhenUsed/>
    <w:rsid w:val="00D446F4"/>
    <w:pPr>
      <w:spacing w:after="0" w:line="240" w:lineRule="auto"/>
      <w:ind w:left="1540" w:hanging="220"/>
    </w:pPr>
  </w:style>
  <w:style w:type="paragraph" w:styleId="Index8">
    <w:name w:val="index 8"/>
    <w:basedOn w:val="Normal"/>
    <w:next w:val="Normal"/>
    <w:autoRedefine/>
    <w:uiPriority w:val="99"/>
    <w:semiHidden/>
    <w:unhideWhenUsed/>
    <w:rsid w:val="00D446F4"/>
    <w:pPr>
      <w:spacing w:after="0" w:line="240" w:lineRule="auto"/>
      <w:ind w:left="1760" w:hanging="220"/>
    </w:pPr>
  </w:style>
  <w:style w:type="paragraph" w:styleId="Index9">
    <w:name w:val="index 9"/>
    <w:basedOn w:val="Normal"/>
    <w:next w:val="Normal"/>
    <w:autoRedefine/>
    <w:uiPriority w:val="99"/>
    <w:semiHidden/>
    <w:unhideWhenUsed/>
    <w:rsid w:val="00D446F4"/>
    <w:pPr>
      <w:spacing w:after="0" w:line="240" w:lineRule="auto"/>
      <w:ind w:left="1980" w:hanging="220"/>
    </w:pPr>
  </w:style>
  <w:style w:type="paragraph" w:styleId="IndexHeading">
    <w:name w:val="index heading"/>
    <w:basedOn w:val="Normal"/>
    <w:next w:val="Index1"/>
    <w:uiPriority w:val="99"/>
    <w:semiHidden/>
    <w:unhideWhenUsed/>
    <w:rsid w:val="00D446F4"/>
    <w:rPr>
      <w:rFonts w:asciiTheme="majorHAnsi" w:eastAsiaTheme="majorEastAsia" w:hAnsiTheme="majorHAnsi" w:cstheme="majorBidi"/>
      <w:b/>
      <w:bCs/>
    </w:rPr>
  </w:style>
  <w:style w:type="paragraph" w:styleId="List2">
    <w:name w:val="List 2"/>
    <w:basedOn w:val="Normal"/>
    <w:uiPriority w:val="99"/>
    <w:semiHidden/>
    <w:unhideWhenUsed/>
    <w:rsid w:val="00D446F4"/>
    <w:pPr>
      <w:ind w:left="566" w:hanging="283"/>
      <w:contextualSpacing/>
    </w:pPr>
  </w:style>
  <w:style w:type="paragraph" w:styleId="List3">
    <w:name w:val="List 3"/>
    <w:basedOn w:val="Normal"/>
    <w:uiPriority w:val="99"/>
    <w:semiHidden/>
    <w:unhideWhenUsed/>
    <w:rsid w:val="00D446F4"/>
    <w:pPr>
      <w:ind w:left="849" w:hanging="283"/>
      <w:contextualSpacing/>
    </w:pPr>
  </w:style>
  <w:style w:type="paragraph" w:styleId="List4">
    <w:name w:val="List 4"/>
    <w:basedOn w:val="Normal"/>
    <w:uiPriority w:val="99"/>
    <w:semiHidden/>
    <w:unhideWhenUsed/>
    <w:rsid w:val="00D446F4"/>
    <w:pPr>
      <w:ind w:left="1132" w:hanging="283"/>
      <w:contextualSpacing/>
    </w:pPr>
  </w:style>
  <w:style w:type="paragraph" w:styleId="List5">
    <w:name w:val="List 5"/>
    <w:basedOn w:val="Normal"/>
    <w:uiPriority w:val="99"/>
    <w:semiHidden/>
    <w:unhideWhenUsed/>
    <w:rsid w:val="00D446F4"/>
    <w:pPr>
      <w:ind w:left="1415" w:hanging="283"/>
      <w:contextualSpacing/>
    </w:pPr>
  </w:style>
  <w:style w:type="paragraph" w:styleId="ListBullet">
    <w:name w:val="List Bullet"/>
    <w:basedOn w:val="Normal"/>
    <w:uiPriority w:val="99"/>
    <w:semiHidden/>
    <w:unhideWhenUsed/>
    <w:rsid w:val="00D446F4"/>
    <w:pPr>
      <w:numPr>
        <w:numId w:val="19"/>
      </w:numPr>
      <w:contextualSpacing/>
    </w:pPr>
  </w:style>
  <w:style w:type="paragraph" w:styleId="ListBullet2">
    <w:name w:val="List Bullet 2"/>
    <w:basedOn w:val="Normal"/>
    <w:uiPriority w:val="99"/>
    <w:semiHidden/>
    <w:unhideWhenUsed/>
    <w:rsid w:val="00D446F4"/>
    <w:pPr>
      <w:numPr>
        <w:numId w:val="20"/>
      </w:numPr>
      <w:contextualSpacing/>
    </w:pPr>
  </w:style>
  <w:style w:type="paragraph" w:styleId="ListBullet3">
    <w:name w:val="List Bullet 3"/>
    <w:basedOn w:val="Normal"/>
    <w:uiPriority w:val="99"/>
    <w:semiHidden/>
    <w:unhideWhenUsed/>
    <w:rsid w:val="00D446F4"/>
    <w:pPr>
      <w:numPr>
        <w:numId w:val="21"/>
      </w:numPr>
      <w:contextualSpacing/>
    </w:pPr>
  </w:style>
  <w:style w:type="paragraph" w:styleId="ListBullet4">
    <w:name w:val="List Bullet 4"/>
    <w:basedOn w:val="Normal"/>
    <w:uiPriority w:val="99"/>
    <w:semiHidden/>
    <w:unhideWhenUsed/>
    <w:rsid w:val="00D446F4"/>
    <w:pPr>
      <w:numPr>
        <w:numId w:val="22"/>
      </w:numPr>
      <w:contextualSpacing/>
    </w:pPr>
  </w:style>
  <w:style w:type="paragraph" w:styleId="ListBullet5">
    <w:name w:val="List Bullet 5"/>
    <w:basedOn w:val="Normal"/>
    <w:uiPriority w:val="99"/>
    <w:semiHidden/>
    <w:unhideWhenUsed/>
    <w:rsid w:val="00D446F4"/>
    <w:pPr>
      <w:numPr>
        <w:numId w:val="23"/>
      </w:numPr>
      <w:contextualSpacing/>
    </w:pPr>
  </w:style>
  <w:style w:type="paragraph" w:styleId="ListContinue">
    <w:name w:val="List Continue"/>
    <w:basedOn w:val="Normal"/>
    <w:uiPriority w:val="99"/>
    <w:semiHidden/>
    <w:unhideWhenUsed/>
    <w:rsid w:val="00D446F4"/>
    <w:pPr>
      <w:spacing w:after="120"/>
      <w:ind w:left="283"/>
      <w:contextualSpacing/>
    </w:pPr>
  </w:style>
  <w:style w:type="paragraph" w:styleId="ListContinue2">
    <w:name w:val="List Continue 2"/>
    <w:basedOn w:val="Normal"/>
    <w:uiPriority w:val="99"/>
    <w:semiHidden/>
    <w:unhideWhenUsed/>
    <w:rsid w:val="00D446F4"/>
    <w:pPr>
      <w:spacing w:after="120"/>
      <w:ind w:left="566"/>
      <w:contextualSpacing/>
    </w:pPr>
  </w:style>
  <w:style w:type="paragraph" w:styleId="ListContinue3">
    <w:name w:val="List Continue 3"/>
    <w:basedOn w:val="Normal"/>
    <w:uiPriority w:val="99"/>
    <w:semiHidden/>
    <w:unhideWhenUsed/>
    <w:rsid w:val="00D446F4"/>
    <w:pPr>
      <w:spacing w:after="120"/>
      <w:ind w:left="849"/>
      <w:contextualSpacing/>
    </w:pPr>
  </w:style>
  <w:style w:type="paragraph" w:styleId="ListContinue4">
    <w:name w:val="List Continue 4"/>
    <w:basedOn w:val="Normal"/>
    <w:uiPriority w:val="99"/>
    <w:semiHidden/>
    <w:unhideWhenUsed/>
    <w:rsid w:val="00D446F4"/>
    <w:pPr>
      <w:spacing w:after="120"/>
      <w:ind w:left="1132"/>
      <w:contextualSpacing/>
    </w:pPr>
  </w:style>
  <w:style w:type="paragraph" w:styleId="ListContinue5">
    <w:name w:val="List Continue 5"/>
    <w:basedOn w:val="Normal"/>
    <w:uiPriority w:val="99"/>
    <w:semiHidden/>
    <w:unhideWhenUsed/>
    <w:rsid w:val="00D446F4"/>
    <w:pPr>
      <w:spacing w:after="120"/>
      <w:ind w:left="1415"/>
      <w:contextualSpacing/>
    </w:pPr>
  </w:style>
  <w:style w:type="paragraph" w:styleId="ListNumber">
    <w:name w:val="List Number"/>
    <w:basedOn w:val="Normal"/>
    <w:uiPriority w:val="99"/>
    <w:semiHidden/>
    <w:unhideWhenUsed/>
    <w:rsid w:val="00D446F4"/>
    <w:pPr>
      <w:numPr>
        <w:numId w:val="24"/>
      </w:numPr>
      <w:contextualSpacing/>
    </w:pPr>
  </w:style>
  <w:style w:type="paragraph" w:styleId="ListNumber2">
    <w:name w:val="List Number 2"/>
    <w:basedOn w:val="Normal"/>
    <w:uiPriority w:val="99"/>
    <w:semiHidden/>
    <w:unhideWhenUsed/>
    <w:rsid w:val="00D446F4"/>
    <w:pPr>
      <w:numPr>
        <w:numId w:val="25"/>
      </w:numPr>
      <w:contextualSpacing/>
    </w:pPr>
  </w:style>
  <w:style w:type="paragraph" w:styleId="ListNumber3">
    <w:name w:val="List Number 3"/>
    <w:basedOn w:val="Normal"/>
    <w:uiPriority w:val="99"/>
    <w:semiHidden/>
    <w:unhideWhenUsed/>
    <w:rsid w:val="00D446F4"/>
    <w:pPr>
      <w:numPr>
        <w:numId w:val="26"/>
      </w:numPr>
      <w:contextualSpacing/>
    </w:pPr>
  </w:style>
  <w:style w:type="paragraph" w:styleId="ListNumber4">
    <w:name w:val="List Number 4"/>
    <w:basedOn w:val="Normal"/>
    <w:uiPriority w:val="99"/>
    <w:semiHidden/>
    <w:unhideWhenUsed/>
    <w:rsid w:val="00D446F4"/>
    <w:pPr>
      <w:numPr>
        <w:numId w:val="27"/>
      </w:numPr>
      <w:contextualSpacing/>
    </w:pPr>
  </w:style>
  <w:style w:type="paragraph" w:styleId="ListNumber5">
    <w:name w:val="List Number 5"/>
    <w:basedOn w:val="Normal"/>
    <w:uiPriority w:val="99"/>
    <w:semiHidden/>
    <w:unhideWhenUsed/>
    <w:rsid w:val="00D446F4"/>
    <w:pPr>
      <w:numPr>
        <w:numId w:val="28"/>
      </w:numPr>
      <w:contextualSpacing/>
    </w:pPr>
  </w:style>
  <w:style w:type="paragraph" w:styleId="MacroText">
    <w:name w:val="macro"/>
    <w:link w:val="MacroTextChar"/>
    <w:uiPriority w:val="99"/>
    <w:semiHidden/>
    <w:unhideWhenUsed/>
    <w:rsid w:val="00D446F4"/>
    <w:pPr>
      <w:tabs>
        <w:tab w:val="left" w:pos="480"/>
        <w:tab w:val="left" w:pos="960"/>
        <w:tab w:val="left" w:pos="1440"/>
        <w:tab w:val="left" w:pos="1920"/>
        <w:tab w:val="left" w:pos="2400"/>
        <w:tab w:val="left" w:pos="2880"/>
        <w:tab w:val="left" w:pos="3360"/>
        <w:tab w:val="left" w:pos="3840"/>
        <w:tab w:val="left" w:pos="4320"/>
      </w:tabs>
      <w:spacing w:line="259"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446F4"/>
    <w:rPr>
      <w:rFonts w:ascii="Consolas" w:hAnsi="Consolas"/>
      <w:sz w:val="20"/>
      <w:szCs w:val="20"/>
    </w:rPr>
  </w:style>
  <w:style w:type="paragraph" w:styleId="MessageHeader">
    <w:name w:val="Message Header"/>
    <w:basedOn w:val="Normal"/>
    <w:link w:val="MessageHeaderChar"/>
    <w:uiPriority w:val="99"/>
    <w:semiHidden/>
    <w:unhideWhenUsed/>
    <w:rsid w:val="00D446F4"/>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446F4"/>
    <w:rPr>
      <w:rFonts w:asciiTheme="majorHAnsi" w:eastAsiaTheme="majorEastAsia" w:hAnsiTheme="majorHAnsi" w:cstheme="majorBidi"/>
      <w:sz w:val="24"/>
      <w:szCs w:val="24"/>
      <w:shd w:val="pct20" w:color="auto" w:fill="auto"/>
    </w:rPr>
  </w:style>
  <w:style w:type="paragraph" w:styleId="NoSpacing">
    <w:name w:val="No Spacing"/>
    <w:uiPriority w:val="1"/>
    <w:qFormat/>
    <w:rsid w:val="00D446F4"/>
  </w:style>
  <w:style w:type="paragraph" w:styleId="NormalWeb">
    <w:name w:val="Normal (Web)"/>
    <w:basedOn w:val="Normal"/>
    <w:uiPriority w:val="99"/>
    <w:semiHidden/>
    <w:unhideWhenUsed/>
    <w:rsid w:val="00D446F4"/>
    <w:rPr>
      <w:rFonts w:ascii="Times New Roman" w:hAnsi="Times New Roman" w:cs="Times New Roman"/>
      <w:sz w:val="24"/>
      <w:szCs w:val="24"/>
    </w:rPr>
  </w:style>
  <w:style w:type="paragraph" w:styleId="NormalIndent">
    <w:name w:val="Normal Indent"/>
    <w:basedOn w:val="Normal"/>
    <w:uiPriority w:val="99"/>
    <w:semiHidden/>
    <w:unhideWhenUsed/>
    <w:rsid w:val="00D446F4"/>
    <w:pPr>
      <w:ind w:left="720"/>
    </w:pPr>
  </w:style>
  <w:style w:type="paragraph" w:styleId="NoteHeading">
    <w:name w:val="Note Heading"/>
    <w:basedOn w:val="Normal"/>
    <w:next w:val="Normal"/>
    <w:link w:val="NoteHeadingChar"/>
    <w:uiPriority w:val="99"/>
    <w:semiHidden/>
    <w:unhideWhenUsed/>
    <w:rsid w:val="00D446F4"/>
    <w:pPr>
      <w:spacing w:after="0" w:line="240" w:lineRule="auto"/>
    </w:pPr>
  </w:style>
  <w:style w:type="character" w:customStyle="1" w:styleId="NoteHeadingChar">
    <w:name w:val="Note Heading Char"/>
    <w:basedOn w:val="DefaultParagraphFont"/>
    <w:link w:val="NoteHeading"/>
    <w:uiPriority w:val="99"/>
    <w:semiHidden/>
    <w:rsid w:val="00D446F4"/>
  </w:style>
  <w:style w:type="paragraph" w:styleId="PlainText">
    <w:name w:val="Plain Text"/>
    <w:basedOn w:val="Normal"/>
    <w:link w:val="PlainTextChar"/>
    <w:uiPriority w:val="99"/>
    <w:semiHidden/>
    <w:unhideWhenUsed/>
    <w:rsid w:val="00D446F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446F4"/>
    <w:rPr>
      <w:rFonts w:ascii="Consolas" w:hAnsi="Consolas"/>
      <w:sz w:val="21"/>
      <w:szCs w:val="21"/>
    </w:rPr>
  </w:style>
  <w:style w:type="paragraph" w:styleId="Quote">
    <w:name w:val="Quote"/>
    <w:basedOn w:val="Normal"/>
    <w:next w:val="Normal"/>
    <w:link w:val="QuoteChar"/>
    <w:uiPriority w:val="29"/>
    <w:qFormat/>
    <w:rsid w:val="00D446F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446F4"/>
    <w:rPr>
      <w:i/>
      <w:iCs/>
      <w:color w:val="404040" w:themeColor="text1" w:themeTint="BF"/>
    </w:rPr>
  </w:style>
  <w:style w:type="paragraph" w:styleId="Salutation">
    <w:name w:val="Salutation"/>
    <w:basedOn w:val="Normal"/>
    <w:next w:val="Normal"/>
    <w:link w:val="SalutationChar"/>
    <w:uiPriority w:val="99"/>
    <w:semiHidden/>
    <w:unhideWhenUsed/>
    <w:rsid w:val="00D446F4"/>
  </w:style>
  <w:style w:type="character" w:customStyle="1" w:styleId="SalutationChar">
    <w:name w:val="Salutation Char"/>
    <w:basedOn w:val="DefaultParagraphFont"/>
    <w:link w:val="Salutation"/>
    <w:uiPriority w:val="99"/>
    <w:semiHidden/>
    <w:rsid w:val="00D446F4"/>
  </w:style>
  <w:style w:type="paragraph" w:styleId="Signature">
    <w:name w:val="Signature"/>
    <w:basedOn w:val="Normal"/>
    <w:link w:val="SignatureChar"/>
    <w:uiPriority w:val="99"/>
    <w:semiHidden/>
    <w:unhideWhenUsed/>
    <w:rsid w:val="00D446F4"/>
    <w:pPr>
      <w:spacing w:after="0" w:line="240" w:lineRule="auto"/>
      <w:ind w:left="4252"/>
    </w:pPr>
  </w:style>
  <w:style w:type="character" w:customStyle="1" w:styleId="SignatureChar">
    <w:name w:val="Signature Char"/>
    <w:basedOn w:val="DefaultParagraphFont"/>
    <w:link w:val="Signature"/>
    <w:uiPriority w:val="99"/>
    <w:semiHidden/>
    <w:rsid w:val="00D446F4"/>
  </w:style>
  <w:style w:type="paragraph" w:styleId="TableofAuthorities">
    <w:name w:val="table of authorities"/>
    <w:basedOn w:val="Normal"/>
    <w:next w:val="Normal"/>
    <w:uiPriority w:val="99"/>
    <w:semiHidden/>
    <w:unhideWhenUsed/>
    <w:rsid w:val="00D446F4"/>
    <w:pPr>
      <w:spacing w:after="0"/>
      <w:ind w:left="220" w:hanging="220"/>
    </w:pPr>
  </w:style>
  <w:style w:type="paragraph" w:styleId="TableofFigures">
    <w:name w:val="table of figures"/>
    <w:basedOn w:val="Normal"/>
    <w:next w:val="Normal"/>
    <w:uiPriority w:val="99"/>
    <w:semiHidden/>
    <w:unhideWhenUsed/>
    <w:rsid w:val="00D446F4"/>
    <w:pPr>
      <w:spacing w:after="0"/>
    </w:pPr>
  </w:style>
  <w:style w:type="paragraph" w:styleId="TOAHeading">
    <w:name w:val="toa heading"/>
    <w:basedOn w:val="Normal"/>
    <w:next w:val="Normal"/>
    <w:uiPriority w:val="99"/>
    <w:semiHidden/>
    <w:unhideWhenUsed/>
    <w:rsid w:val="00D446F4"/>
    <w:pPr>
      <w:spacing w:before="120"/>
    </w:pPr>
    <w:rPr>
      <w:rFonts w:asciiTheme="majorHAnsi" w:eastAsiaTheme="majorEastAsia" w:hAnsiTheme="majorHAnsi" w:cstheme="majorBidi"/>
      <w:b/>
      <w:bCs/>
      <w:sz w:val="24"/>
      <w:szCs w:val="24"/>
    </w:rPr>
  </w:style>
  <w:style w:type="paragraph" w:styleId="TOC3">
    <w:name w:val="toc 3"/>
    <w:basedOn w:val="Normal"/>
    <w:next w:val="Normal"/>
    <w:autoRedefine/>
    <w:uiPriority w:val="39"/>
    <w:semiHidden/>
    <w:unhideWhenUsed/>
    <w:rsid w:val="00D446F4"/>
    <w:pPr>
      <w:spacing w:after="100"/>
      <w:ind w:left="440"/>
    </w:pPr>
  </w:style>
  <w:style w:type="paragraph" w:styleId="TOC4">
    <w:name w:val="toc 4"/>
    <w:basedOn w:val="Normal"/>
    <w:next w:val="Normal"/>
    <w:autoRedefine/>
    <w:uiPriority w:val="39"/>
    <w:semiHidden/>
    <w:unhideWhenUsed/>
    <w:rsid w:val="00D446F4"/>
    <w:pPr>
      <w:spacing w:after="100"/>
      <w:ind w:left="660"/>
    </w:pPr>
  </w:style>
  <w:style w:type="paragraph" w:styleId="TOC5">
    <w:name w:val="toc 5"/>
    <w:basedOn w:val="Normal"/>
    <w:next w:val="Normal"/>
    <w:autoRedefine/>
    <w:uiPriority w:val="39"/>
    <w:semiHidden/>
    <w:unhideWhenUsed/>
    <w:rsid w:val="00D446F4"/>
    <w:pPr>
      <w:spacing w:after="100"/>
      <w:ind w:left="880"/>
    </w:pPr>
  </w:style>
  <w:style w:type="paragraph" w:styleId="TOC6">
    <w:name w:val="toc 6"/>
    <w:basedOn w:val="Normal"/>
    <w:next w:val="Normal"/>
    <w:autoRedefine/>
    <w:uiPriority w:val="39"/>
    <w:semiHidden/>
    <w:unhideWhenUsed/>
    <w:rsid w:val="00D446F4"/>
    <w:pPr>
      <w:spacing w:after="100"/>
      <w:ind w:left="1100"/>
    </w:pPr>
  </w:style>
  <w:style w:type="paragraph" w:styleId="TOC7">
    <w:name w:val="toc 7"/>
    <w:basedOn w:val="Normal"/>
    <w:next w:val="Normal"/>
    <w:autoRedefine/>
    <w:uiPriority w:val="39"/>
    <w:semiHidden/>
    <w:unhideWhenUsed/>
    <w:rsid w:val="00D446F4"/>
    <w:pPr>
      <w:spacing w:after="100"/>
      <w:ind w:left="1320"/>
    </w:pPr>
  </w:style>
  <w:style w:type="paragraph" w:styleId="TOC8">
    <w:name w:val="toc 8"/>
    <w:basedOn w:val="Normal"/>
    <w:next w:val="Normal"/>
    <w:autoRedefine/>
    <w:uiPriority w:val="39"/>
    <w:semiHidden/>
    <w:unhideWhenUsed/>
    <w:rsid w:val="00D446F4"/>
    <w:pPr>
      <w:spacing w:after="100"/>
      <w:ind w:left="1540"/>
    </w:pPr>
  </w:style>
  <w:style w:type="paragraph" w:styleId="TOC9">
    <w:name w:val="toc 9"/>
    <w:basedOn w:val="Normal"/>
    <w:next w:val="Normal"/>
    <w:autoRedefine/>
    <w:uiPriority w:val="39"/>
    <w:semiHidden/>
    <w:unhideWhenUsed/>
    <w:rsid w:val="00D446F4"/>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1766212">
      <w:bodyDiv w:val="1"/>
      <w:marLeft w:val="0"/>
      <w:marRight w:val="0"/>
      <w:marTop w:val="0"/>
      <w:marBottom w:val="0"/>
      <w:divBdr>
        <w:top w:val="none" w:sz="0" w:space="0" w:color="auto"/>
        <w:left w:val="none" w:sz="0" w:space="0" w:color="auto"/>
        <w:bottom w:val="none" w:sz="0" w:space="0" w:color="auto"/>
        <w:right w:val="none" w:sz="0" w:space="0" w:color="auto"/>
      </w:divBdr>
    </w:div>
    <w:div w:id="1307323837">
      <w:bodyDiv w:val="1"/>
      <w:marLeft w:val="0"/>
      <w:marRight w:val="0"/>
      <w:marTop w:val="0"/>
      <w:marBottom w:val="0"/>
      <w:divBdr>
        <w:top w:val="none" w:sz="0" w:space="0" w:color="auto"/>
        <w:left w:val="none" w:sz="0" w:space="0" w:color="auto"/>
        <w:bottom w:val="none" w:sz="0" w:space="0" w:color="auto"/>
        <w:right w:val="none" w:sz="0" w:space="0" w:color="auto"/>
      </w:divBdr>
    </w:div>
    <w:div w:id="1749113197">
      <w:bodyDiv w:val="1"/>
      <w:marLeft w:val="0"/>
      <w:marRight w:val="0"/>
      <w:marTop w:val="0"/>
      <w:marBottom w:val="0"/>
      <w:divBdr>
        <w:top w:val="none" w:sz="0" w:space="0" w:color="auto"/>
        <w:left w:val="none" w:sz="0" w:space="0" w:color="auto"/>
        <w:bottom w:val="none" w:sz="0" w:space="0" w:color="auto"/>
        <w:right w:val="none" w:sz="0" w:space="0" w:color="auto"/>
      </w:divBdr>
    </w:div>
    <w:div w:id="18488640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theme" Target="theme/theme1.xm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12"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png"/><Relationship Id="rId53" Type="http://schemas.microsoft.com/office/2011/relationships/commentsExtended" Target="commentsExtended.xml"/><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microsoft.com/office/2016/09/relationships/commentsIds" Target="commentsIds.xm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comments" Target="comments.xm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jpeg"/><Relationship Id="rId50" Type="http://schemas.openxmlformats.org/officeDocument/2006/relationships/image" Target="media/image39.png"/><Relationship Id="rId55" Type="http://schemas.microsoft.com/office/2018/08/relationships/commentsExtensible" Target="commentsExtensible.xm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36.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6.jpeg"/><Relationship Id="rId67" Type="http://schemas.openxmlformats.org/officeDocument/2006/relationships/image" Target="media/image50.png"/><Relationship Id="rId116" Type="http://schemas.microsoft.com/office/2011/relationships/people" Target="people.xm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roundtripDataSignature="AMtx7mhcficNGGwc7AFJuLQxcM56Adn/IA==">AMUW2mVma3zemBIAY/cW7zMNPvrQRmnS48z2eDNuvbUKtNQ0Ac9Y6zp5QHT2SKXVz3p8H6ZXI6NmBmkbJQzAWcss28Q//e2O7v65iU/0G6Jq5UvMGKCGdw53kEHGHFGBaGJGX3mJoN/rjHImrVu7S5QG8dUEzEFTgWHNlMF/2d8f2e7j6YY5NtdnIEFQvjeZIQaCzFn97b78xHhkTvOTMCU2xk+0i4DCuvo0YZgmA0TnbJ0khNGTDWkEpMJiFG0ECRdv2YxW1FPfUXklzrAhBcRx+WJ6QkruMVrJuNRK7ix/Suxgw01WqksRBVMw1QAK7q46EjHHPEHC8FA4U2URpb57rHKkfXr3/HIse8aqKOha3iXEfT+3QcA1t4xs8CF74ZgDZTG7mkVDA5aToz5TzzU0yiSiCu9QSoNePrAI2FCcFCUIgi2Zz8Gb9+DM/RpOXzopOPphQU5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45</Pages>
  <Words>7250</Words>
  <Characters>41331</Characters>
  <Application>Microsoft Office Word</Application>
  <DocSecurity>0</DocSecurity>
  <Lines>344</Lines>
  <Paragraphs>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5gjozslsaj@ethz.ch</dc:creator>
  <cp:keywords/>
  <dc:description/>
  <cp:lastModifiedBy>5gjozslsaj@idethz.onmicrosoft.com</cp:lastModifiedBy>
  <cp:revision>9</cp:revision>
  <cp:lastPrinted>2020-08-01T19:48:00Z</cp:lastPrinted>
  <dcterms:created xsi:type="dcterms:W3CDTF">2020-08-04T05:40:00Z</dcterms:created>
  <dcterms:modified xsi:type="dcterms:W3CDTF">2020-08-06T10:47:00Z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